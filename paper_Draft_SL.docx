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897E5" w14:textId="77777777" w:rsidR="00382C47" w:rsidRPr="002C768E" w:rsidRDefault="00382C47" w:rsidP="00382C47">
      <w:pPr>
        <w:pStyle w:val="A"/>
        <w:spacing w:afterLines="50" w:after="120"/>
        <w:jc w:val="center"/>
        <w:rPr>
          <w:rFonts w:ascii="Calibri" w:hAnsi="Calibri" w:cs="Calibri"/>
          <w:sz w:val="36"/>
          <w:szCs w:val="36"/>
        </w:rPr>
      </w:pPr>
      <w:r w:rsidRPr="002C768E">
        <w:rPr>
          <w:rFonts w:ascii="Calibri" w:hAnsi="Calibri" w:cs="Calibri"/>
          <w:sz w:val="36"/>
          <w:szCs w:val="36"/>
        </w:rPr>
        <w:t xml:space="preserve">An Analytical Framework for Measuring Inequality in the Public Opinions on Policing – </w:t>
      </w:r>
    </w:p>
    <w:p w14:paraId="3418044F" w14:textId="77777777" w:rsidR="00382C47" w:rsidRPr="00413C90" w:rsidRDefault="00382C47" w:rsidP="00382C47">
      <w:pPr>
        <w:pStyle w:val="A"/>
        <w:spacing w:afterLines="50" w:after="120"/>
        <w:jc w:val="center"/>
        <w:rPr>
          <w:rFonts w:ascii="Calibri" w:hAnsi="Calibri" w:cs="Calibri"/>
          <w:sz w:val="32"/>
          <w:szCs w:val="36"/>
        </w:rPr>
      </w:pPr>
      <w:r w:rsidRPr="002C768E">
        <w:rPr>
          <w:rFonts w:ascii="Calibri" w:hAnsi="Calibri" w:cs="Calibri"/>
          <w:sz w:val="32"/>
          <w:szCs w:val="36"/>
        </w:rPr>
        <w:t>Assessing the impacts of COVID-19 Pandemic using Twitter Data</w:t>
      </w:r>
    </w:p>
    <w:p w14:paraId="6F763957" w14:textId="77777777" w:rsidR="007627EA" w:rsidRPr="00AA3FD6" w:rsidRDefault="007627EA" w:rsidP="007627EA">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Fatai Jimoh</w:t>
      </w:r>
      <w:r w:rsidRPr="00AA3FD6">
        <w:rPr>
          <w:rFonts w:asciiTheme="majorHAnsi" w:hAnsiTheme="majorHAnsi"/>
          <w:b/>
          <w:bCs/>
          <w:sz w:val="24"/>
          <w:szCs w:val="24"/>
          <w:vertAlign w:val="superscript"/>
          <w:lang w:eastAsia="zh-CN"/>
        </w:rPr>
        <w:t>2</w:t>
      </w:r>
    </w:p>
    <w:p w14:paraId="2582A2DD" w14:textId="77777777"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14:paraId="1FAEAD43" w14:textId="77777777"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772C33">
        <w:rPr>
          <w:rFonts w:asciiTheme="minorHAnsi" w:hAnsiTheme="minorHAnsi" w:cstheme="minorHAnsi"/>
          <w:sz w:val="22"/>
          <w:szCs w:val="22"/>
        </w:rPr>
        <w:t>Department of ***, University of Salford, United Kingdom.</w:t>
      </w:r>
    </w:p>
    <w:p w14:paraId="0B39A6EE" w14:textId="77777777" w:rsidR="007627EA" w:rsidRPr="00772C33" w:rsidRDefault="00F150B9" w:rsidP="007627EA">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sidR="007627EA" w:rsidRPr="00772C33">
        <w:rPr>
          <w:rFonts w:asciiTheme="minorHAnsi" w:hAnsiTheme="minorHAnsi" w:cstheme="minorHAnsi"/>
          <w:sz w:val="22"/>
          <w:szCs w:val="22"/>
        </w:rPr>
        <w:t>:</w:t>
      </w:r>
      <w:r w:rsidR="007627EA" w:rsidRPr="00772C33">
        <w:rPr>
          <w:rFonts w:asciiTheme="minorHAnsi" w:hAnsiTheme="minorHAnsi" w:cstheme="minorHAnsi"/>
          <w:sz w:val="22"/>
          <w:szCs w:val="22"/>
          <w:lang w:eastAsia="zh-CN"/>
        </w:rPr>
        <w:t xml:space="preserve"> m.adepeju@mmu.ac.uk, </w:t>
      </w:r>
    </w:p>
    <w:p w14:paraId="3DC5A5CB" w14:textId="77777777" w:rsidR="00465F46" w:rsidRDefault="00465F46" w:rsidP="00465F46">
      <w:pPr>
        <w:jc w:val="center"/>
        <w:rPr>
          <w:sz w:val="24"/>
          <w:szCs w:val="24"/>
        </w:rPr>
      </w:pPr>
    </w:p>
    <w:p w14:paraId="62763276" w14:textId="43097373" w:rsidR="00CA6843" w:rsidRPr="00AA3FD6" w:rsidRDefault="00465F46" w:rsidP="00585105">
      <w:pPr>
        <w:spacing w:after="360"/>
        <w:jc w:val="center"/>
        <w:rPr>
          <w:sz w:val="24"/>
          <w:szCs w:val="24"/>
        </w:rPr>
      </w:pPr>
      <w:r>
        <w:rPr>
          <w:sz w:val="24"/>
          <w:szCs w:val="24"/>
        </w:rPr>
        <w:t>Keywords:</w:t>
      </w:r>
      <w:r w:rsidR="00EF7CAA">
        <w:rPr>
          <w:sz w:val="24"/>
          <w:szCs w:val="24"/>
        </w:rPr>
        <w:t xml:space="preserve"> </w:t>
      </w:r>
      <w:r w:rsidR="00640F63">
        <w:rPr>
          <w:sz w:val="24"/>
          <w:szCs w:val="24"/>
        </w:rPr>
        <w:t xml:space="preserve">Policing, COVID-19 </w:t>
      </w:r>
      <w:r w:rsidR="00EF7CAA">
        <w:rPr>
          <w:sz w:val="24"/>
          <w:szCs w:val="24"/>
        </w:rPr>
        <w:t xml:space="preserve">Pandemic, </w:t>
      </w:r>
      <w:r w:rsidR="00651FEE">
        <w:rPr>
          <w:sz w:val="24"/>
          <w:szCs w:val="24"/>
        </w:rPr>
        <w:t>Inequality</w:t>
      </w:r>
      <w:r w:rsidR="00B52A16">
        <w:rPr>
          <w:sz w:val="24"/>
          <w:szCs w:val="24"/>
        </w:rPr>
        <w:t xml:space="preserve">, </w:t>
      </w:r>
      <w:r w:rsidR="00651FEE">
        <w:rPr>
          <w:sz w:val="24"/>
          <w:szCs w:val="24"/>
        </w:rPr>
        <w:t xml:space="preserve">Sentiment Analysis, </w:t>
      </w:r>
      <w:r w:rsidR="00B52A16">
        <w:rPr>
          <w:sz w:val="24"/>
          <w:szCs w:val="24"/>
        </w:rPr>
        <w:t>Visualization</w:t>
      </w:r>
      <w:r w:rsidR="00D62B42">
        <w:rPr>
          <w:sz w:val="24"/>
          <w:szCs w:val="24"/>
        </w:rPr>
        <w:t>.</w:t>
      </w:r>
    </w:p>
    <w:p w14:paraId="6B7AD146" w14:textId="77777777" w:rsidR="00653674" w:rsidRDefault="00A545EF" w:rsidP="00585105">
      <w:pPr>
        <w:pStyle w:val="1"/>
        <w:spacing w:before="240" w:afterLines="150" w:after="360"/>
        <w:ind w:leftChars="0" w:left="0"/>
      </w:pPr>
      <w:r>
        <w:t>Abstract</w:t>
      </w:r>
    </w:p>
    <w:p w14:paraId="61BB66A9" w14:textId="2B7D566A" w:rsidR="00863CA8" w:rsidRDefault="005354F9" w:rsidP="00603732">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As the COVID-19 pandemic sweeps across the globe, police forces are charged with new roles as they engage and enforce new policies and laws governing societal behaviours. How</w:t>
      </w:r>
      <w:r w:rsidR="001806A5">
        <w:rPr>
          <w:rFonts w:ascii="Minion Pro Capt" w:hAnsi="Minion Pro Capt" w:cs="Times New Roman"/>
          <w:b w:val="0"/>
          <w:color w:val="auto"/>
          <w:lang w:val="en-GB"/>
        </w:rPr>
        <w:t xml:space="preserve">ever, how the </w:t>
      </w:r>
      <w:r w:rsidR="00543176" w:rsidRPr="00E7728F">
        <w:rPr>
          <w:rFonts w:ascii="Minion Pro Capt" w:hAnsi="Minion Pro Capt" w:cs="Times New Roman"/>
          <w:b w:val="0"/>
          <w:color w:val="auto"/>
          <w:lang w:val="en-GB"/>
        </w:rPr>
        <w:t xml:space="preserve">police </w:t>
      </w:r>
      <w:r w:rsidR="00543176">
        <w:rPr>
          <w:rFonts w:ascii="Minion Pro Capt" w:hAnsi="Minion Pro Capt" w:cs="Times New Roman"/>
          <w:b w:val="0"/>
          <w:color w:val="auto"/>
          <w:lang w:val="en-GB"/>
        </w:rPr>
        <w:t>exercise</w:t>
      </w:r>
      <w:r w:rsidR="00543176"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00543176" w:rsidRPr="00E7728F">
        <w:rPr>
          <w:rFonts w:ascii="Minion Pro Capt" w:hAnsi="Minion Pro Capt" w:cs="Times New Roman"/>
          <w:b w:val="0"/>
          <w:color w:val="auto"/>
          <w:lang w:val="en-GB"/>
        </w:rPr>
        <w:t xml:space="preserve"> </w:t>
      </w:r>
      <w:r w:rsidR="001806A5">
        <w:rPr>
          <w:rFonts w:ascii="Minion Pro Capt" w:hAnsi="Minion Pro Capt" w:cs="Times New Roman"/>
          <w:b w:val="0"/>
          <w:color w:val="auto"/>
          <w:lang w:val="en-GB"/>
        </w:rPr>
        <w:t xml:space="preserve">powers </w:t>
      </w:r>
      <w:r w:rsidR="00543176">
        <w:rPr>
          <w:rFonts w:ascii="Minion Pro Capt" w:hAnsi="Minion Pro Capt" w:cs="Times New Roman"/>
          <w:b w:val="0"/>
          <w:color w:val="auto"/>
          <w:lang w:val="en-GB"/>
        </w:rPr>
        <w:t xml:space="preserve">are </w:t>
      </w:r>
      <w:r w:rsidR="001C0B2F">
        <w:rPr>
          <w:rFonts w:ascii="Minion Pro Capt" w:hAnsi="Minion Pro Capt" w:cs="Times New Roman"/>
          <w:b w:val="0"/>
          <w:color w:val="auto"/>
          <w:lang w:val="en-GB"/>
        </w:rPr>
        <w:t xml:space="preserve">an </w:t>
      </w:r>
      <w:r w:rsidR="00543176">
        <w:rPr>
          <w:rFonts w:ascii="Minion Pro Capt" w:hAnsi="Minion Pro Capt" w:cs="Times New Roman"/>
          <w:b w:val="0"/>
          <w:color w:val="auto"/>
          <w:lang w:val="en-GB"/>
        </w:rPr>
        <w:t xml:space="preserve">important factor </w:t>
      </w:r>
      <w:r>
        <w:rPr>
          <w:rFonts w:ascii="Minion Pro Capt" w:hAnsi="Minion Pro Capt" w:cs="Times New Roman"/>
          <w:b w:val="0"/>
          <w:color w:val="auto"/>
          <w:lang w:val="en-GB"/>
        </w:rPr>
        <w:t>in shap</w:t>
      </w:r>
      <w:r w:rsidR="00543176">
        <w:rPr>
          <w:rFonts w:ascii="Minion Pro Capt" w:hAnsi="Minion Pro Capt" w:cs="Times New Roman"/>
          <w:b w:val="0"/>
          <w:color w:val="auto"/>
          <w:lang w:val="en-GB"/>
        </w:rPr>
        <w:t xml:space="preserve">ing public opinion </w:t>
      </w:r>
      <w:r w:rsidR="0085082B">
        <w:rPr>
          <w:rFonts w:ascii="Minion Pro Capt" w:hAnsi="Minion Pro Capt" w:cs="Times New Roman"/>
          <w:b w:val="0"/>
          <w:color w:val="auto"/>
          <w:lang w:val="en-GB"/>
        </w:rPr>
        <w:t>and confidence concerning</w:t>
      </w:r>
      <w:r w:rsidR="001806A5">
        <w:rPr>
          <w:rFonts w:ascii="Minion Pro Capt" w:hAnsi="Minion Pro Capt" w:cs="Times New Roman"/>
          <w:b w:val="0"/>
          <w:color w:val="auto"/>
          <w:lang w:val="en-GB"/>
        </w:rPr>
        <w:t xml:space="preserve"> their activities</w:t>
      </w:r>
      <w:r w:rsidR="001A6512">
        <w:rPr>
          <w:rFonts w:ascii="Minion Pro Capt" w:hAnsi="Minion Pro Capt" w:cs="Times New Roman"/>
          <w:b w:val="0"/>
          <w:color w:val="auto"/>
          <w:lang w:val="en-GB"/>
        </w:rPr>
        <w:t xml:space="preserve"> across space and time</w:t>
      </w:r>
      <w:r w:rsidR="001806A5">
        <w:rPr>
          <w:rFonts w:ascii="Minion Pro Capt" w:hAnsi="Minion Pro Capt" w:cs="Times New Roman"/>
          <w:b w:val="0"/>
          <w:color w:val="auto"/>
          <w:lang w:val="en-GB"/>
        </w:rPr>
        <w:t>. This re</w:t>
      </w:r>
      <w:r w:rsidR="0085082B">
        <w:rPr>
          <w:rFonts w:ascii="Minion Pro Capt" w:hAnsi="Minion Pro Capt" w:cs="Times New Roman"/>
          <w:b w:val="0"/>
          <w:color w:val="auto"/>
          <w:lang w:val="en-GB"/>
        </w:rPr>
        <w:t xml:space="preserve">search </w:t>
      </w:r>
      <w:r w:rsidR="000304AE">
        <w:rPr>
          <w:rFonts w:ascii="Minion Pro Capt" w:hAnsi="Minion Pro Capt" w:cs="Times New Roman"/>
          <w:b w:val="0"/>
          <w:color w:val="auto"/>
          <w:lang w:val="en-GB"/>
        </w:rPr>
        <w:t>developed a</w:t>
      </w:r>
      <w:r w:rsidR="001A6512">
        <w:rPr>
          <w:rFonts w:ascii="Minion Pro Capt" w:hAnsi="Minion Pro Capt" w:cs="Times New Roman"/>
          <w:b w:val="0"/>
          <w:color w:val="auto"/>
          <w:lang w:val="en-GB"/>
        </w:rPr>
        <w:t>n analytical framework</w:t>
      </w:r>
      <w:r w:rsidR="003E4CF0">
        <w:rPr>
          <w:rFonts w:ascii="Minion Pro Capt" w:hAnsi="Minion Pro Capt" w:cs="Times New Roman"/>
          <w:b w:val="0"/>
          <w:color w:val="auto"/>
          <w:lang w:val="en-GB"/>
        </w:rPr>
        <w:t xml:space="preserve"> for measuring the </w:t>
      </w:r>
      <w:r w:rsidR="002C768E">
        <w:rPr>
          <w:rFonts w:ascii="Minion Pro Capt" w:hAnsi="Minion Pro Capt" w:cs="Times New Roman"/>
          <w:b w:val="0"/>
          <w:color w:val="auto"/>
          <w:lang w:val="en-GB"/>
        </w:rPr>
        <w:t>inequality</w:t>
      </w:r>
      <w:r w:rsidR="001806A5">
        <w:rPr>
          <w:rFonts w:ascii="Minion Pro Capt" w:hAnsi="Minion Pro Capt" w:cs="Times New Roman"/>
          <w:b w:val="0"/>
          <w:color w:val="auto"/>
          <w:lang w:val="en-GB"/>
        </w:rPr>
        <w:t xml:space="preserve"> in </w:t>
      </w:r>
      <w:r w:rsidR="002C768E">
        <w:rPr>
          <w:rFonts w:ascii="Minion Pro Capt" w:hAnsi="Minion Pro Capt" w:cs="Times New Roman"/>
          <w:b w:val="0"/>
          <w:color w:val="auto"/>
          <w:lang w:val="en-GB"/>
        </w:rPr>
        <w:t xml:space="preserve">the </w:t>
      </w:r>
      <w:r w:rsidR="001806A5">
        <w:rPr>
          <w:rFonts w:ascii="Minion Pro Capt" w:hAnsi="Minion Pro Capt" w:cs="Times New Roman"/>
          <w:b w:val="0"/>
          <w:color w:val="auto"/>
          <w:lang w:val="en-GB"/>
        </w:rPr>
        <w:t xml:space="preserve">public opinion </w:t>
      </w:r>
      <w:r w:rsidR="001C0B2F">
        <w:rPr>
          <w:rFonts w:ascii="Minion Pro Capt" w:hAnsi="Minion Pro Capt" w:cs="Times New Roman"/>
          <w:b w:val="0"/>
          <w:color w:val="auto"/>
          <w:lang w:val="en-GB"/>
        </w:rPr>
        <w:t xml:space="preserve">towards </w:t>
      </w:r>
      <w:r w:rsidR="001806A5">
        <w:rPr>
          <w:rFonts w:ascii="Minion Pro Capt" w:hAnsi="Minion Pro Capt" w:cs="Times New Roman"/>
          <w:b w:val="0"/>
          <w:color w:val="auto"/>
          <w:lang w:val="en-GB"/>
        </w:rPr>
        <w:t xml:space="preserve">policing efforts </w:t>
      </w:r>
      <w:r w:rsidR="001A6512">
        <w:rPr>
          <w:rFonts w:ascii="Minion Pro Capt" w:hAnsi="Minion Pro Capt" w:cs="Times New Roman"/>
          <w:b w:val="0"/>
          <w:color w:val="auto"/>
          <w:lang w:val="en-GB"/>
        </w:rPr>
        <w:t xml:space="preserve">using Twitter data. </w:t>
      </w:r>
      <w:r w:rsidR="00603732">
        <w:rPr>
          <w:rFonts w:ascii="Minion Pro Capt" w:hAnsi="Minion Pro Capt" w:cs="Times New Roman"/>
          <w:b w:val="0"/>
          <w:color w:val="auto"/>
          <w:lang w:val="en-GB"/>
        </w:rPr>
        <w:t xml:space="preserve">We </w:t>
      </w:r>
      <w:r w:rsidR="001A6512">
        <w:rPr>
          <w:rFonts w:ascii="Minion Pro Capt" w:hAnsi="Minion Pro Capt" w:cs="Times New Roman"/>
          <w:b w:val="0"/>
          <w:color w:val="auto"/>
          <w:lang w:val="en-GB"/>
        </w:rPr>
        <w:t xml:space="preserve">demonstrate the utility of our framework </w:t>
      </w:r>
      <w:r w:rsidR="00603732">
        <w:rPr>
          <w:rFonts w:ascii="Minion Pro Capt" w:hAnsi="Minion Pro Capt" w:cs="Times New Roman"/>
          <w:b w:val="0"/>
          <w:color w:val="auto"/>
          <w:lang w:val="en-GB"/>
        </w:rPr>
        <w:t>using 3-month</w:t>
      </w:r>
      <w:r w:rsidR="007A79CE">
        <w:rPr>
          <w:rFonts w:ascii="Minion Pro Capt" w:hAnsi="Minion Pro Capt" w:cs="Times New Roman"/>
          <w:b w:val="0"/>
          <w:color w:val="auto"/>
          <w:lang w:val="en-GB"/>
        </w:rPr>
        <w:t>s of</w:t>
      </w:r>
      <w:r w:rsidR="00603732">
        <w:rPr>
          <w:rFonts w:ascii="Minion Pro Capt" w:hAnsi="Minion Pro Capt" w:cs="Times New Roman"/>
          <w:b w:val="0"/>
          <w:color w:val="auto"/>
          <w:lang w:val="en-GB"/>
        </w:rPr>
        <w:t xml:space="preserve"> tweets across 42 police force areas (PFAs) of England and Wales (UK). The results reveal that public opinions on policing is </w:t>
      </w:r>
      <w:r w:rsidR="003E4CF0">
        <w:rPr>
          <w:rFonts w:ascii="Minion Pro Capt" w:hAnsi="Minion Pro Capt" w:cs="Times New Roman"/>
          <w:b w:val="0"/>
          <w:color w:val="auto"/>
          <w:lang w:val="en-GB"/>
        </w:rPr>
        <w:t>overwhelmingly</w:t>
      </w:r>
      <w:r w:rsidR="00603732">
        <w:rPr>
          <w:rFonts w:ascii="Minion Pro Capt" w:hAnsi="Minion Pro Capt" w:cs="Times New Roman"/>
          <w:b w:val="0"/>
          <w:color w:val="auto"/>
          <w:lang w:val="en-GB"/>
        </w:rPr>
        <w:t xml:space="preserve"> negative</w:t>
      </w:r>
      <w:r w:rsidR="00863CA8">
        <w:rPr>
          <w:rFonts w:ascii="Minion Pro Capt" w:hAnsi="Minion Pro Capt" w:cs="Times New Roman"/>
          <w:b w:val="0"/>
          <w:color w:val="auto"/>
          <w:lang w:val="en-GB"/>
        </w:rPr>
        <w:t xml:space="preserve"> across space and time</w:t>
      </w:r>
      <w:r w:rsidR="00603732">
        <w:rPr>
          <w:rFonts w:ascii="Minion Pro Capt" w:hAnsi="Minion Pro Capt" w:cs="Times New Roman"/>
          <w:b w:val="0"/>
          <w:color w:val="auto"/>
          <w:lang w:val="en-GB"/>
        </w:rPr>
        <w:t xml:space="preserve">, and that </w:t>
      </w:r>
      <w:r w:rsidR="003E4CF0">
        <w:rPr>
          <w:rFonts w:ascii="Minion Pro Capt" w:hAnsi="Minion Pro Capt" w:cs="Times New Roman"/>
          <w:b w:val="0"/>
          <w:color w:val="auto"/>
          <w:lang w:val="en-GB"/>
        </w:rPr>
        <w:t>these</w:t>
      </w:r>
      <w:r w:rsidR="00603732">
        <w:rPr>
          <w:rFonts w:ascii="Minion Pro Capt" w:hAnsi="Minion Pro Capt" w:cs="Times New Roman"/>
          <w:b w:val="0"/>
          <w:color w:val="auto"/>
          <w:lang w:val="en-GB"/>
        </w:rPr>
        <w:t xml:space="preserve"> opinions have been </w:t>
      </w:r>
      <w:r w:rsidR="004127E6">
        <w:rPr>
          <w:rFonts w:ascii="Minion Pro Capt" w:hAnsi="Minion Pro Capt" w:cs="Times New Roman"/>
          <w:b w:val="0"/>
          <w:color w:val="auto"/>
          <w:lang w:val="en-GB"/>
        </w:rPr>
        <w:t xml:space="preserve">most </w:t>
      </w:r>
      <w:r w:rsidR="00603732">
        <w:rPr>
          <w:rFonts w:ascii="Minion Pro Capt" w:hAnsi="Minion Pro Capt" w:cs="Times New Roman"/>
          <w:b w:val="0"/>
          <w:color w:val="auto"/>
          <w:lang w:val="en-GB"/>
        </w:rPr>
        <w:t>exacerbated</w:t>
      </w:r>
      <w:r w:rsidR="006C425E">
        <w:rPr>
          <w:rFonts w:ascii="Minion Pro Capt" w:hAnsi="Minion Pro Capt" w:cs="Times New Roman"/>
          <w:b w:val="0"/>
          <w:color w:val="auto"/>
          <w:lang w:val="en-GB"/>
        </w:rPr>
        <w:t xml:space="preserve"> by the </w:t>
      </w:r>
      <w:r w:rsidR="003E4CF0">
        <w:rPr>
          <w:rFonts w:ascii="Minion Pro Capt" w:hAnsi="Minion Pro Capt" w:cs="Times New Roman"/>
          <w:b w:val="0"/>
          <w:color w:val="auto"/>
          <w:lang w:val="en-GB"/>
        </w:rPr>
        <w:t xml:space="preserve">COVID-19 </w:t>
      </w:r>
      <w:r w:rsidR="006C425E">
        <w:rPr>
          <w:rFonts w:ascii="Minion Pro Capt" w:hAnsi="Minion Pro Capt" w:cs="Times New Roman"/>
          <w:b w:val="0"/>
          <w:color w:val="auto"/>
          <w:lang w:val="en-GB"/>
        </w:rPr>
        <w:t xml:space="preserve">pandemic </w:t>
      </w:r>
      <w:r w:rsidR="003E4CF0">
        <w:rPr>
          <w:rFonts w:ascii="Minion Pro Capt" w:hAnsi="Minion Pro Capt" w:cs="Times New Roman"/>
          <w:b w:val="0"/>
          <w:color w:val="auto"/>
          <w:lang w:val="en-GB"/>
        </w:rPr>
        <w:t xml:space="preserve">in </w:t>
      </w:r>
      <w:r w:rsidR="00863CA8">
        <w:rPr>
          <w:rFonts w:ascii="Minion Pro Capt" w:hAnsi="Minion Pro Capt" w:cs="Times New Roman"/>
          <w:b w:val="0"/>
          <w:color w:val="auto"/>
          <w:lang w:val="en-GB"/>
        </w:rPr>
        <w:t xml:space="preserve">three specific PFAs, namely </w:t>
      </w:r>
      <w:r w:rsidR="006C425E" w:rsidRPr="009C3864">
        <w:rPr>
          <w:rFonts w:ascii="Minion Pro Capt" w:hAnsi="Minion Pro Capt" w:cs="Times New Roman"/>
          <w:b w:val="0"/>
          <w:color w:val="auto"/>
          <w:lang w:val="en-GB"/>
        </w:rPr>
        <w:t>Staffordshire, Thames Valley, and North Wales</w:t>
      </w:r>
      <w:r w:rsidR="00863CA8">
        <w:rPr>
          <w:rFonts w:ascii="Minion Pro Capt" w:hAnsi="Minion Pro Capt" w:cs="Times New Roman"/>
          <w:b w:val="0"/>
          <w:color w:val="auto"/>
          <w:lang w:val="en-GB"/>
        </w:rPr>
        <w:t xml:space="preserve">. </w:t>
      </w:r>
      <w:r w:rsidR="006C425E">
        <w:rPr>
          <w:rFonts w:ascii="Minion Pro Capt" w:hAnsi="Minion Pro Capt" w:cs="Times New Roman"/>
          <w:b w:val="0"/>
          <w:color w:val="auto"/>
          <w:lang w:val="en-GB"/>
        </w:rPr>
        <w:t xml:space="preserve">We </w:t>
      </w:r>
      <w:r w:rsidR="00863CA8">
        <w:rPr>
          <w:rFonts w:ascii="Minion Pro Capt" w:hAnsi="Minion Pro Capt" w:cs="Times New Roman"/>
          <w:b w:val="0"/>
          <w:color w:val="auto"/>
          <w:lang w:val="en-GB"/>
        </w:rPr>
        <w:t xml:space="preserve">provided the link to the open-source </w:t>
      </w:r>
      <w:r w:rsidR="00651FEE">
        <w:rPr>
          <w:rFonts w:ascii="Minion Pro Capt" w:hAnsi="Minion Pro Capt" w:cs="Times New Roman"/>
          <w:b w:val="0"/>
          <w:color w:val="auto"/>
          <w:lang w:val="en-GB"/>
        </w:rPr>
        <w:t>script</w:t>
      </w:r>
      <w:r w:rsidR="00651FEE">
        <w:rPr>
          <w:rFonts w:ascii="Minion Pro Capt" w:hAnsi="Minion Pro Capt" w:cs="Times New Roman"/>
          <w:b w:val="0"/>
          <w:color w:val="auto"/>
          <w:lang w:val="en-GB"/>
        </w:rPr>
        <w:t xml:space="preserve"> </w:t>
      </w:r>
      <w:r w:rsidR="00863CA8">
        <w:rPr>
          <w:rFonts w:ascii="Minion Pro Capt" w:hAnsi="Minion Pro Capt" w:cs="Times New Roman"/>
          <w:b w:val="0"/>
          <w:color w:val="auto"/>
          <w:lang w:val="en-GB"/>
        </w:rPr>
        <w:t xml:space="preserve">by which </w:t>
      </w:r>
      <w:r w:rsidR="006C425E">
        <w:rPr>
          <w:rFonts w:ascii="Minion Pro Capt" w:hAnsi="Minion Pro Capt" w:cs="Times New Roman"/>
          <w:b w:val="0"/>
          <w:color w:val="auto"/>
          <w:lang w:val="en-GB"/>
        </w:rPr>
        <w:t xml:space="preserve">this research could be replicated and adapted </w:t>
      </w:r>
      <w:r w:rsidR="00863CA8">
        <w:rPr>
          <w:rFonts w:ascii="Minion Pro Capt" w:hAnsi="Minion Pro Capt" w:cs="Times New Roman"/>
          <w:b w:val="0"/>
          <w:color w:val="auto"/>
          <w:lang w:val="en-GB"/>
        </w:rPr>
        <w:t>to</w:t>
      </w:r>
      <w:r w:rsidR="006C425E">
        <w:rPr>
          <w:rFonts w:ascii="Minion Pro Capt" w:hAnsi="Minion Pro Capt" w:cs="Times New Roman"/>
          <w:b w:val="0"/>
          <w:color w:val="auto"/>
          <w:lang w:val="en-GB"/>
        </w:rPr>
        <w:t xml:space="preserve"> other study areas.</w:t>
      </w:r>
      <w:r w:rsidR="00574EB1">
        <w:rPr>
          <w:rFonts w:ascii="Minion Pro Capt" w:hAnsi="Minion Pro Capt" w:cs="Times New Roman"/>
          <w:b w:val="0"/>
          <w:color w:val="auto"/>
          <w:lang w:val="en-GB"/>
        </w:rPr>
        <w:t xml:space="preserve"> </w:t>
      </w:r>
      <w:r w:rsidR="00863CA8">
        <w:rPr>
          <w:rFonts w:ascii="Minion Pro Capt" w:hAnsi="Minion Pro Capt" w:cs="Times New Roman"/>
          <w:b w:val="0"/>
          <w:color w:val="auto"/>
          <w:lang w:val="en-GB"/>
        </w:rPr>
        <w:t xml:space="preserve">This research has the potential to help law enforcement understand the dynamics </w:t>
      </w:r>
      <w:r w:rsidR="007A79CE">
        <w:rPr>
          <w:rFonts w:ascii="Minion Pro Capt" w:hAnsi="Minion Pro Capt" w:cs="Times New Roman"/>
          <w:b w:val="0"/>
          <w:color w:val="auto"/>
          <w:lang w:val="en-GB"/>
        </w:rPr>
        <w:t xml:space="preserve">of </w:t>
      </w:r>
      <w:r w:rsidR="00863CA8">
        <w:rPr>
          <w:rFonts w:ascii="Minion Pro Capt" w:hAnsi="Minion Pro Capt" w:cs="Times New Roman"/>
          <w:b w:val="0"/>
          <w:color w:val="auto"/>
          <w:lang w:val="en-GB"/>
        </w:rPr>
        <w:t>public confidence and trust in policing and facilitate action towards improved police services.</w:t>
      </w:r>
    </w:p>
    <w:p w14:paraId="6D5E4186" w14:textId="77777777" w:rsidR="00DB21DD" w:rsidRDefault="00B074D9" w:rsidP="00603732">
      <w:pPr>
        <w:pStyle w:val="1"/>
        <w:spacing w:before="240" w:afterLines="150" w:after="360"/>
        <w:ind w:leftChars="0" w:left="0"/>
      </w:pPr>
      <w:r>
        <w:t xml:space="preserve">1. </w:t>
      </w:r>
      <w:r w:rsidR="007627EA" w:rsidRPr="00820F2C">
        <w:t>Introduction</w:t>
      </w:r>
    </w:p>
    <w:p w14:paraId="5404B39B" w14:textId="1CD13873" w:rsidR="00835134" w:rsidRDefault="00A65F48" w:rsidP="00835134">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decades, the process of measuring outcomes of policing efforts</w:t>
      </w:r>
      <w:r w:rsidR="003D3843">
        <w:rPr>
          <w:rFonts w:ascii="Minion Pro Capt" w:hAnsi="Minion Pro Capt" w:cs="Times New Roman"/>
          <w:b w:val="0"/>
          <w:color w:val="auto"/>
          <w:lang w:val="en-GB"/>
        </w:rPr>
        <w:t xml:space="preserve"> – how those efforts have impacted </w:t>
      </w:r>
      <w:r w:rsidR="00E53A0A">
        <w:rPr>
          <w:rFonts w:ascii="Minion Pro Capt" w:hAnsi="Minion Pro Capt" w:cs="Times New Roman"/>
          <w:b w:val="0"/>
          <w:color w:val="auto"/>
          <w:lang w:val="en-GB"/>
        </w:rPr>
        <w:t>public</w:t>
      </w:r>
      <w:r w:rsidR="003D3843">
        <w:rPr>
          <w:rFonts w:ascii="Minion Pro Capt" w:hAnsi="Minion Pro Capt" w:cs="Times New Roman"/>
          <w:b w:val="0"/>
          <w:color w:val="auto"/>
          <w:lang w:val="en-GB"/>
        </w:rPr>
        <w:t xml:space="preserve"> trust and confidence in the police - </w:t>
      </w:r>
      <w:r>
        <w:rPr>
          <w:rFonts w:ascii="Minion Pro Capt" w:hAnsi="Minion Pro Capt" w:cs="Times New Roman"/>
          <w:b w:val="0"/>
          <w:color w:val="auto"/>
          <w:lang w:val="en-GB"/>
        </w:rPr>
        <w:t xml:space="preserve">have </w:t>
      </w:r>
      <w:r w:rsidR="00987404">
        <w:rPr>
          <w:rFonts w:ascii="Minion Pro Capt" w:hAnsi="Minion Pro Capt" w:cs="Times New Roman"/>
          <w:b w:val="0"/>
          <w:color w:val="auto"/>
          <w:lang w:val="en-GB"/>
        </w:rPr>
        <w:t>depended largely</w:t>
      </w:r>
      <w:r>
        <w:rPr>
          <w:rFonts w:ascii="Minion Pro Capt" w:hAnsi="Minion Pro Capt" w:cs="Times New Roman"/>
          <w:b w:val="0"/>
          <w:color w:val="auto"/>
          <w:lang w:val="en-GB"/>
        </w:rPr>
        <w:t xml:space="preserve"> on traditional </w:t>
      </w:r>
      <w:r w:rsidR="00DC41DE">
        <w:rPr>
          <w:rFonts w:ascii="Minion Pro Capt" w:hAnsi="Minion Pro Capt" w:cs="Times New Roman"/>
          <w:b w:val="0"/>
          <w:color w:val="auto"/>
          <w:lang w:val="en-GB"/>
        </w:rPr>
        <w:t xml:space="preserve">data </w:t>
      </w:r>
      <w:r w:rsidR="00987404">
        <w:rPr>
          <w:rFonts w:ascii="Minion Pro Capt" w:hAnsi="Minion Pro Capt" w:cs="Times New Roman"/>
          <w:b w:val="0"/>
          <w:color w:val="auto"/>
          <w:lang w:val="en-GB"/>
        </w:rPr>
        <w:t>acquisition</w:t>
      </w:r>
      <w:r w:rsidR="00DC41DE">
        <w:rPr>
          <w:rFonts w:ascii="Minion Pro Capt" w:hAnsi="Minion Pro Capt" w:cs="Times New Roman"/>
          <w:b w:val="0"/>
          <w:color w:val="auto"/>
          <w:lang w:val="en-GB"/>
        </w:rPr>
        <w:t xml:space="preserve"> techniques</w:t>
      </w:r>
      <w:r w:rsidR="00C1292A">
        <w:rPr>
          <w:rFonts w:ascii="Minion Pro Capt" w:hAnsi="Minion Pro Capt" w:cs="Times New Roman"/>
          <w:b w:val="0"/>
          <w:color w:val="auto"/>
          <w:lang w:val="en-GB"/>
        </w:rPr>
        <w:t xml:space="preserve">, such as </w:t>
      </w:r>
      <w:r>
        <w:rPr>
          <w:rFonts w:ascii="Minion Pro Capt" w:hAnsi="Minion Pro Capt" w:cs="Times New Roman"/>
          <w:b w:val="0"/>
          <w:color w:val="auto"/>
          <w:lang w:val="en-GB"/>
        </w:rPr>
        <w:t xml:space="preserve">surveys and </w:t>
      </w:r>
      <w:r w:rsidR="001C0449">
        <w:rPr>
          <w:rFonts w:ascii="Minion Pro Capt" w:hAnsi="Minion Pro Capt" w:cs="Times New Roman"/>
          <w:b w:val="0"/>
          <w:color w:val="auto"/>
          <w:lang w:val="en-GB"/>
        </w:rPr>
        <w:t>interviews</w:t>
      </w:r>
      <w:r>
        <w:rPr>
          <w:rFonts w:ascii="Minion Pro Capt" w:hAnsi="Minion Pro Capt" w:cs="Times New Roman"/>
          <w:b w:val="0"/>
          <w:color w:val="auto"/>
          <w:lang w:val="en-GB"/>
        </w:rPr>
        <w:t xml:space="preserve"> </w:t>
      </w:r>
      <w:r w:rsidR="00A96D42" w:rsidRPr="00A96D42">
        <w:rPr>
          <w:rFonts w:ascii="Minion Pro Capt" w:hAnsi="Minion Pro Capt" w:cs="Times New Roman"/>
          <w:b w:val="0"/>
          <w:color w:val="auto"/>
          <w:lang w:val="en-GB"/>
        </w:rPr>
        <w:t>(Bondurant, 1991; Langan et al., 2001; Mastrofski, 1981; Mestre, 1992</w:t>
      </w:r>
      <w:r>
        <w:rPr>
          <w:rFonts w:ascii="Minion Pro Capt" w:hAnsi="Minion Pro Capt" w:cs="Times New Roman"/>
          <w:b w:val="0"/>
          <w:color w:val="auto"/>
          <w:lang w:val="en-GB"/>
        </w:rPr>
        <w:t xml:space="preserve">). </w:t>
      </w:r>
      <w:r w:rsidR="00056E02">
        <w:rPr>
          <w:rFonts w:ascii="Minion Pro Capt" w:hAnsi="Minion Pro Capt" w:cs="Times New Roman"/>
          <w:b w:val="0"/>
          <w:color w:val="auto"/>
          <w:lang w:val="en-GB"/>
        </w:rPr>
        <w:t xml:space="preserve">However, </w:t>
      </w:r>
      <w:r w:rsidR="00371325">
        <w:rPr>
          <w:rFonts w:ascii="Minion Pro Capt" w:hAnsi="Minion Pro Capt" w:cs="Times New Roman"/>
          <w:b w:val="0"/>
          <w:color w:val="auto"/>
          <w:lang w:val="en-GB"/>
        </w:rPr>
        <w:t xml:space="preserve">the recent </w:t>
      </w:r>
      <w:r>
        <w:rPr>
          <w:rFonts w:ascii="Minion Pro Capt" w:hAnsi="Minion Pro Capt" w:cs="Times New Roman"/>
          <w:b w:val="0"/>
          <w:color w:val="auto"/>
          <w:lang w:val="en-GB"/>
        </w:rPr>
        <w:t xml:space="preserve">advent of social media systems, such as the Twitter, has </w:t>
      </w:r>
      <w:r w:rsidR="00312523">
        <w:rPr>
          <w:rFonts w:ascii="Minion Pro Capt" w:hAnsi="Minion Pro Capt" w:cs="Times New Roman"/>
          <w:b w:val="0"/>
          <w:color w:val="auto"/>
          <w:lang w:val="en-GB"/>
        </w:rPr>
        <w:t xml:space="preserve">not only </w:t>
      </w:r>
      <w:r>
        <w:rPr>
          <w:rFonts w:ascii="Minion Pro Capt" w:hAnsi="Minion Pro Capt" w:cs="Times New Roman"/>
          <w:b w:val="0"/>
          <w:color w:val="auto"/>
          <w:lang w:val="en-GB"/>
        </w:rPr>
        <w:t xml:space="preserve">heralded enormous data </w:t>
      </w:r>
      <w:r w:rsidR="003D3843">
        <w:rPr>
          <w:rFonts w:ascii="Minion Pro Capt" w:hAnsi="Minion Pro Capt" w:cs="Times New Roman"/>
          <w:b w:val="0"/>
          <w:color w:val="auto"/>
          <w:lang w:val="en-GB"/>
        </w:rPr>
        <w:t>opportunities,</w:t>
      </w:r>
      <w:r>
        <w:rPr>
          <w:rFonts w:ascii="Minion Pro Capt" w:hAnsi="Minion Pro Capt" w:cs="Times New Roman"/>
          <w:b w:val="0"/>
          <w:color w:val="auto"/>
          <w:lang w:val="en-GB"/>
        </w:rPr>
        <w:t xml:space="preserve"> but also </w:t>
      </w:r>
      <w:r w:rsidR="003D3843">
        <w:rPr>
          <w:rFonts w:ascii="Minion Pro Capt" w:hAnsi="Minion Pro Capt" w:cs="Times New Roman"/>
          <w:b w:val="0"/>
          <w:color w:val="auto"/>
          <w:lang w:val="en-GB"/>
        </w:rPr>
        <w:t xml:space="preserve">new </w:t>
      </w:r>
      <w:r w:rsidR="002E6663">
        <w:rPr>
          <w:rFonts w:ascii="Minion Pro Capt" w:hAnsi="Minion Pro Capt" w:cs="Times New Roman"/>
          <w:b w:val="0"/>
          <w:color w:val="auto"/>
          <w:lang w:val="en-GB"/>
        </w:rPr>
        <w:t xml:space="preserve">advances in the </w:t>
      </w:r>
      <w:r w:rsidR="009F1707">
        <w:rPr>
          <w:rFonts w:ascii="Minion Pro Capt" w:hAnsi="Minion Pro Capt" w:cs="Times New Roman"/>
          <w:b w:val="0"/>
          <w:color w:val="auto"/>
          <w:lang w:val="en-GB"/>
        </w:rPr>
        <w:t>opinion</w:t>
      </w:r>
      <w:r w:rsidR="00B52410">
        <w:rPr>
          <w:rFonts w:ascii="Minion Pro Capt" w:hAnsi="Minion Pro Capt" w:cs="Times New Roman"/>
          <w:b w:val="0"/>
          <w:color w:val="auto"/>
          <w:lang w:val="en-GB"/>
        </w:rPr>
        <w:t xml:space="preserve"> </w:t>
      </w:r>
      <w:r w:rsidR="00312523">
        <w:rPr>
          <w:rFonts w:ascii="Minion Pro Capt" w:hAnsi="Minion Pro Capt" w:cs="Times New Roman"/>
          <w:b w:val="0"/>
          <w:color w:val="auto"/>
          <w:lang w:val="en-GB"/>
        </w:rPr>
        <w:t>mining</w:t>
      </w:r>
      <w:r w:rsidR="00B52410">
        <w:rPr>
          <w:rFonts w:ascii="Minion Pro Capt" w:hAnsi="Minion Pro Capt" w:cs="Times New Roman"/>
          <w:b w:val="0"/>
          <w:color w:val="auto"/>
          <w:lang w:val="en-GB"/>
        </w:rPr>
        <w:t xml:space="preserve"> of natural language texts</w:t>
      </w:r>
      <w:r w:rsidR="00DC41DE">
        <w:rPr>
          <w:rFonts w:ascii="Minion Pro Capt" w:hAnsi="Minion Pro Capt" w:cs="Times New Roman"/>
          <w:b w:val="0"/>
          <w:color w:val="auto"/>
          <w:lang w:val="en-GB"/>
        </w:rPr>
        <w:t xml:space="preserve">. </w:t>
      </w:r>
      <w:r w:rsidR="005E3014">
        <w:rPr>
          <w:rFonts w:ascii="Minion Pro Capt" w:hAnsi="Minion Pro Capt" w:cs="Times New Roman"/>
          <w:b w:val="0"/>
          <w:color w:val="auto"/>
          <w:lang w:val="en-GB"/>
        </w:rPr>
        <w:t xml:space="preserve">Because a key function of social media is </w:t>
      </w:r>
      <w:r w:rsidR="002F21F6">
        <w:rPr>
          <w:rFonts w:ascii="Minion Pro Capt" w:hAnsi="Minion Pro Capt" w:cs="Times New Roman"/>
          <w:b w:val="0"/>
          <w:color w:val="auto"/>
          <w:lang w:val="en-GB"/>
        </w:rPr>
        <w:t xml:space="preserve">to allow people to share </w:t>
      </w:r>
      <w:r w:rsidR="005E3014">
        <w:rPr>
          <w:rFonts w:ascii="Minion Pro Capt" w:hAnsi="Minion Pro Capt" w:cs="Times New Roman"/>
          <w:b w:val="0"/>
          <w:color w:val="auto"/>
          <w:lang w:val="en-GB"/>
        </w:rPr>
        <w:t>their views and sentiments</w:t>
      </w:r>
      <w:r w:rsidR="002F21F6">
        <w:rPr>
          <w:rFonts w:ascii="Minion Pro Capt" w:hAnsi="Minion Pro Capt" w:cs="Times New Roman"/>
          <w:b w:val="0"/>
          <w:color w:val="auto"/>
          <w:lang w:val="en-GB"/>
        </w:rPr>
        <w:t xml:space="preserve"> more widely</w:t>
      </w:r>
      <w:r w:rsidR="005E3014">
        <w:rPr>
          <w:rFonts w:ascii="Minion Pro Capt" w:hAnsi="Minion Pro Capt" w:cs="Times New Roman"/>
          <w:b w:val="0"/>
          <w:color w:val="auto"/>
          <w:lang w:val="en-GB"/>
        </w:rPr>
        <w:t>,</w:t>
      </w:r>
      <w:r w:rsidR="0044635D">
        <w:rPr>
          <w:rFonts w:ascii="Minion Pro Capt" w:hAnsi="Minion Pro Capt" w:cs="Times New Roman"/>
          <w:b w:val="0"/>
          <w:color w:val="auto"/>
          <w:lang w:val="en-GB"/>
        </w:rPr>
        <w:t xml:space="preserve"> </w:t>
      </w:r>
      <w:r w:rsidR="009F1707">
        <w:rPr>
          <w:rFonts w:ascii="Minion Pro Capt" w:hAnsi="Minion Pro Capt" w:cs="Times New Roman"/>
          <w:b w:val="0"/>
          <w:color w:val="auto"/>
          <w:lang w:val="en-GB"/>
        </w:rPr>
        <w:t>opinion mining</w:t>
      </w:r>
      <w:r w:rsidR="002F21F6">
        <w:rPr>
          <w:rFonts w:ascii="Minion Pro Capt" w:hAnsi="Minion Pro Capt" w:cs="Times New Roman"/>
          <w:b w:val="0"/>
          <w:color w:val="auto"/>
          <w:lang w:val="en-GB"/>
        </w:rPr>
        <w:t xml:space="preserve"> is right at the centre of research and </w:t>
      </w:r>
      <w:r w:rsidR="00BA0554">
        <w:rPr>
          <w:rFonts w:ascii="Minion Pro Capt" w:hAnsi="Minion Pro Capt" w:cs="Times New Roman"/>
          <w:b w:val="0"/>
          <w:color w:val="auto"/>
          <w:lang w:val="en-GB"/>
        </w:rPr>
        <w:t xml:space="preserve">the </w:t>
      </w:r>
      <w:r w:rsidR="002F21F6">
        <w:rPr>
          <w:rFonts w:ascii="Minion Pro Capt" w:hAnsi="Minion Pro Capt" w:cs="Times New Roman"/>
          <w:b w:val="0"/>
          <w:color w:val="auto"/>
          <w:lang w:val="en-GB"/>
        </w:rPr>
        <w:t>application of social media itself (</w:t>
      </w:r>
      <w:r w:rsidR="00CD034B">
        <w:rPr>
          <w:rFonts w:ascii="Minion Pro Capt" w:hAnsi="Minion Pro Capt" w:cs="Times New Roman"/>
          <w:b w:val="0"/>
          <w:color w:val="auto"/>
          <w:lang w:val="en-GB"/>
        </w:rPr>
        <w:t>Liu, 2012</w:t>
      </w:r>
      <w:r w:rsidR="002F21F6">
        <w:rPr>
          <w:rFonts w:ascii="Minion Pro Capt" w:hAnsi="Minion Pro Capt" w:cs="Times New Roman"/>
          <w:b w:val="0"/>
          <w:color w:val="auto"/>
          <w:lang w:val="en-GB"/>
        </w:rPr>
        <w:t xml:space="preserve">). Opinion mining is the technique </w:t>
      </w:r>
      <w:r w:rsidR="00BA0554">
        <w:rPr>
          <w:rFonts w:ascii="Minion Pro Capt" w:hAnsi="Minion Pro Capt" w:cs="Times New Roman"/>
          <w:b w:val="0"/>
          <w:color w:val="auto"/>
          <w:lang w:val="en-GB"/>
        </w:rPr>
        <w:t xml:space="preserve">of </w:t>
      </w:r>
      <w:r w:rsidR="002F21F6">
        <w:rPr>
          <w:rFonts w:ascii="Minion Pro Capt" w:hAnsi="Minion Pro Capt" w:cs="Times New Roman"/>
          <w:b w:val="0"/>
          <w:color w:val="auto"/>
          <w:lang w:val="en-GB"/>
        </w:rPr>
        <w:t>extracting sentiment from social media data using computational methods</w:t>
      </w:r>
      <w:r w:rsidR="00CD034B">
        <w:rPr>
          <w:rFonts w:ascii="Minion Pro Capt" w:hAnsi="Minion Pro Capt" w:cs="Times New Roman"/>
          <w:b w:val="0"/>
          <w:color w:val="auto"/>
          <w:lang w:val="en-GB"/>
        </w:rPr>
        <w:t xml:space="preserve">. </w:t>
      </w:r>
      <w:r w:rsidR="001C0449">
        <w:rPr>
          <w:rFonts w:ascii="Minion Pro Capt" w:hAnsi="Minion Pro Capt" w:cs="Times New Roman"/>
          <w:b w:val="0"/>
          <w:color w:val="auto"/>
          <w:lang w:val="en-GB"/>
        </w:rPr>
        <w:t xml:space="preserve">The technique has gained growing interest across a wide range of application domains, including law enforcement (Istia et al. 2018; </w:t>
      </w:r>
      <w:r w:rsidR="009B0FF2">
        <w:rPr>
          <w:rFonts w:ascii="Minion Pro Capt" w:hAnsi="Minion Pro Capt" w:cs="Times New Roman"/>
          <w:b w:val="0"/>
          <w:color w:val="auto"/>
          <w:lang w:val="en-GB"/>
        </w:rPr>
        <w:t>Istia and Purnomo, 2018; Hand and Ching, 2020</w:t>
      </w:r>
      <w:r w:rsidR="001C0449">
        <w:rPr>
          <w:rFonts w:ascii="Minion Pro Capt" w:hAnsi="Minion Pro Capt" w:cs="Times New Roman"/>
          <w:b w:val="0"/>
          <w:color w:val="auto"/>
          <w:lang w:val="en-GB"/>
        </w:rPr>
        <w:t xml:space="preserve">). </w:t>
      </w:r>
      <w:r w:rsidR="009F1707">
        <w:rPr>
          <w:rFonts w:ascii="Minion Pro Capt" w:hAnsi="Minion Pro Capt" w:cs="Times New Roman"/>
          <w:b w:val="0"/>
          <w:color w:val="auto"/>
          <w:lang w:val="en-GB"/>
        </w:rPr>
        <w:t>The technique</w:t>
      </w:r>
      <w:r w:rsidR="00993431">
        <w:rPr>
          <w:rFonts w:ascii="Minion Pro Capt" w:hAnsi="Minion Pro Capt" w:cs="Times New Roman"/>
          <w:b w:val="0"/>
          <w:color w:val="auto"/>
          <w:lang w:val="en-GB"/>
        </w:rPr>
        <w:t xml:space="preserve"> mainly focusses on </w:t>
      </w:r>
      <w:r w:rsidR="00174080">
        <w:rPr>
          <w:rFonts w:ascii="Minion Pro Capt" w:hAnsi="Minion Pro Capt" w:cs="Times New Roman"/>
          <w:b w:val="0"/>
          <w:color w:val="auto"/>
          <w:lang w:val="en-GB"/>
        </w:rPr>
        <w:t>sentiments</w:t>
      </w:r>
      <w:r w:rsidR="00993431">
        <w:rPr>
          <w:rFonts w:ascii="Minion Pro Capt" w:hAnsi="Minion Pro Capt" w:cs="Times New Roman"/>
          <w:b w:val="0"/>
          <w:color w:val="auto"/>
          <w:lang w:val="en-GB"/>
        </w:rPr>
        <w:t xml:space="preserve"> that express or imply positive or negative </w:t>
      </w:r>
      <w:r w:rsidR="00174080">
        <w:rPr>
          <w:rFonts w:ascii="Minion Pro Capt" w:hAnsi="Minion Pro Capt" w:cs="Times New Roman"/>
          <w:b w:val="0"/>
          <w:color w:val="auto"/>
          <w:lang w:val="en-GB"/>
        </w:rPr>
        <w:t>views</w:t>
      </w:r>
      <w:r w:rsidR="00993431">
        <w:rPr>
          <w:rFonts w:ascii="Minion Pro Capt" w:hAnsi="Minion Pro Capt" w:cs="Times New Roman"/>
          <w:b w:val="0"/>
          <w:color w:val="auto"/>
          <w:lang w:val="en-GB"/>
        </w:rPr>
        <w:t xml:space="preserve">. </w:t>
      </w:r>
      <w:r w:rsidR="00825F89">
        <w:rPr>
          <w:rFonts w:ascii="Minion Pro Capt" w:hAnsi="Minion Pro Capt" w:cs="Times New Roman"/>
          <w:b w:val="0"/>
          <w:color w:val="auto"/>
          <w:lang w:val="en-GB"/>
        </w:rPr>
        <w:t xml:space="preserve">In this study, we </w:t>
      </w:r>
      <w:r w:rsidR="009770F3">
        <w:rPr>
          <w:rFonts w:ascii="Minion Pro Capt" w:hAnsi="Minion Pro Capt" w:cs="Times New Roman"/>
          <w:b w:val="0"/>
          <w:color w:val="auto"/>
          <w:lang w:val="en-GB"/>
        </w:rPr>
        <w:t>introduce</w:t>
      </w:r>
      <w:r w:rsidR="00DC41DE">
        <w:rPr>
          <w:rFonts w:ascii="Minion Pro Capt" w:hAnsi="Minion Pro Capt" w:cs="Times New Roman"/>
          <w:b w:val="0"/>
          <w:color w:val="auto"/>
          <w:lang w:val="en-GB"/>
        </w:rPr>
        <w:t xml:space="preserve"> a</w:t>
      </w:r>
      <w:r w:rsidR="009F1707">
        <w:rPr>
          <w:rFonts w:ascii="Minion Pro Capt" w:hAnsi="Minion Pro Capt" w:cs="Times New Roman"/>
          <w:b w:val="0"/>
          <w:color w:val="auto"/>
          <w:lang w:val="en-GB"/>
        </w:rPr>
        <w:t xml:space="preserve">n analytical framework, based on </w:t>
      </w:r>
      <w:r w:rsidR="00BA0554">
        <w:rPr>
          <w:rFonts w:ascii="Minion Pro Capt" w:hAnsi="Minion Pro Capt" w:cs="Times New Roman"/>
          <w:b w:val="0"/>
          <w:color w:val="auto"/>
          <w:lang w:val="en-GB"/>
        </w:rPr>
        <w:t xml:space="preserve">an </w:t>
      </w:r>
      <w:r w:rsidR="009F1707">
        <w:rPr>
          <w:rFonts w:ascii="Minion Pro Capt" w:hAnsi="Minion Pro Capt" w:cs="Times New Roman"/>
          <w:b w:val="0"/>
          <w:color w:val="auto"/>
          <w:lang w:val="en-GB"/>
        </w:rPr>
        <w:t xml:space="preserve">opinion mining technique, which allows the </w:t>
      </w:r>
      <w:r w:rsidR="00651FEE">
        <w:rPr>
          <w:rFonts w:ascii="Minion Pro Capt" w:hAnsi="Minion Pro Capt" w:cs="Times New Roman"/>
          <w:b w:val="0"/>
          <w:color w:val="auto"/>
          <w:lang w:val="en-GB"/>
        </w:rPr>
        <w:t>inequality</w:t>
      </w:r>
      <w:r w:rsidR="009F1707">
        <w:rPr>
          <w:rFonts w:ascii="Minion Pro Capt" w:hAnsi="Minion Pro Capt" w:cs="Times New Roman"/>
          <w:b w:val="0"/>
          <w:color w:val="auto"/>
          <w:lang w:val="en-GB"/>
        </w:rPr>
        <w:t xml:space="preserve"> in public opinions concerning policing to be </w:t>
      </w:r>
      <w:r w:rsidR="000A670B">
        <w:rPr>
          <w:rFonts w:ascii="Minion Pro Capt" w:hAnsi="Minion Pro Capt" w:cs="Times New Roman"/>
          <w:b w:val="0"/>
          <w:color w:val="auto"/>
          <w:lang w:val="en-GB"/>
        </w:rPr>
        <w:t>measure</w:t>
      </w:r>
      <w:r w:rsidR="00BA0554">
        <w:rPr>
          <w:rFonts w:ascii="Minion Pro Capt" w:hAnsi="Minion Pro Capt" w:cs="Times New Roman"/>
          <w:b w:val="0"/>
          <w:color w:val="auto"/>
          <w:lang w:val="en-GB"/>
        </w:rPr>
        <w:t>d</w:t>
      </w:r>
      <w:r w:rsidR="000A670B">
        <w:rPr>
          <w:rFonts w:ascii="Minion Pro Capt" w:hAnsi="Minion Pro Capt" w:cs="Times New Roman"/>
          <w:b w:val="0"/>
          <w:color w:val="auto"/>
          <w:lang w:val="en-GB"/>
        </w:rPr>
        <w:t xml:space="preserve"> and </w:t>
      </w:r>
      <w:r w:rsidR="009F1707">
        <w:rPr>
          <w:rFonts w:ascii="Minion Pro Capt" w:hAnsi="Minion Pro Capt" w:cs="Times New Roman"/>
          <w:b w:val="0"/>
          <w:color w:val="auto"/>
          <w:lang w:val="en-GB"/>
        </w:rPr>
        <w:t>monitored systematically</w:t>
      </w:r>
      <w:r w:rsidR="00835134">
        <w:rPr>
          <w:rFonts w:ascii="Minion Pro Capt" w:hAnsi="Minion Pro Capt" w:cs="Times New Roman"/>
          <w:b w:val="0"/>
          <w:color w:val="auto"/>
          <w:lang w:val="en-GB"/>
        </w:rPr>
        <w:t xml:space="preserve"> during the COVID-19 pandemic.</w:t>
      </w:r>
    </w:p>
    <w:p w14:paraId="536B19F3" w14:textId="1220E2F2" w:rsidR="00E843D5" w:rsidRDefault="00B532B5" w:rsidP="00DF5FFE">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t xml:space="preserve">Through the analysis of publicly available </w:t>
      </w:r>
      <w:r w:rsidR="00DC41DE" w:rsidRPr="00DC41DE">
        <w:rPr>
          <w:rFonts w:ascii="Minion Pro Capt" w:hAnsi="Minion Pro Capt" w:cs="Times New Roman"/>
          <w:b w:val="0"/>
          <w:color w:val="auto"/>
          <w:lang w:val="en-GB"/>
        </w:rPr>
        <w:t>Twitter</w:t>
      </w:r>
      <w:r w:rsidRPr="00DC41DE">
        <w:rPr>
          <w:rFonts w:ascii="Minion Pro Capt" w:hAnsi="Minion Pro Capt" w:cs="Times New Roman"/>
          <w:b w:val="0"/>
          <w:color w:val="auto"/>
          <w:lang w:val="en-GB"/>
        </w:rPr>
        <w:t xml:space="preserve"> data, it is possible to identify issues of greatest concern to th</w:t>
      </w:r>
      <w:r w:rsidR="00DC41DE">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sidR="00A245B3">
        <w:rPr>
          <w:rFonts w:ascii="Minion Pro Capt" w:hAnsi="Minion Pro Capt" w:cs="Times New Roman"/>
          <w:b w:val="0"/>
          <w:color w:val="auto"/>
          <w:lang w:val="en-GB"/>
        </w:rPr>
        <w:t>Since t</w:t>
      </w:r>
      <w:r w:rsidR="00E843D5">
        <w:rPr>
          <w:rFonts w:ascii="Minion Pro Capt" w:hAnsi="Minion Pro Capt" w:cs="Times New Roman"/>
          <w:b w:val="0"/>
          <w:color w:val="auto"/>
          <w:lang w:val="en-GB"/>
        </w:rPr>
        <w:t xml:space="preserve">he </w:t>
      </w:r>
      <w:r w:rsidR="002D3654">
        <w:rPr>
          <w:rFonts w:ascii="Minion Pro Capt" w:hAnsi="Minion Pro Capt" w:cs="Times New Roman"/>
          <w:b w:val="0"/>
          <w:color w:val="auto"/>
          <w:lang w:val="en-GB"/>
        </w:rPr>
        <w:t xml:space="preserve">start </w:t>
      </w:r>
      <w:r w:rsidR="00E843D5">
        <w:rPr>
          <w:rFonts w:ascii="Minion Pro Capt" w:hAnsi="Minion Pro Capt" w:cs="Times New Roman"/>
          <w:b w:val="0"/>
          <w:color w:val="auto"/>
          <w:lang w:val="en-GB"/>
        </w:rPr>
        <w:t>of 2020</w:t>
      </w:r>
      <w:r w:rsidR="00880235">
        <w:rPr>
          <w:rFonts w:ascii="Minion Pro Capt" w:hAnsi="Minion Pro Capt" w:cs="Times New Roman"/>
          <w:b w:val="0"/>
          <w:color w:val="auto"/>
          <w:lang w:val="en-GB"/>
        </w:rPr>
        <w:t>, t</w:t>
      </w:r>
      <w:r w:rsidR="00CD250F">
        <w:rPr>
          <w:rFonts w:ascii="Minion Pro Capt" w:hAnsi="Minion Pro Capt" w:cs="Times New Roman"/>
          <w:b w:val="0"/>
          <w:color w:val="auto"/>
          <w:lang w:val="en-GB"/>
        </w:rPr>
        <w:t xml:space="preserve">he COVID-19 pandemic </w:t>
      </w:r>
      <w:r w:rsidR="003A57A6">
        <w:rPr>
          <w:rFonts w:ascii="Minion Pro Capt" w:hAnsi="Minion Pro Capt" w:cs="Times New Roman"/>
          <w:b w:val="0"/>
          <w:color w:val="auto"/>
          <w:lang w:val="en-GB"/>
        </w:rPr>
        <w:t>is th</w:t>
      </w:r>
      <w:r w:rsidR="00CD250F">
        <w:rPr>
          <w:rFonts w:ascii="Minion Pro Capt" w:hAnsi="Minion Pro Capt" w:cs="Times New Roman"/>
          <w:b w:val="0"/>
          <w:color w:val="auto"/>
          <w:lang w:val="en-GB"/>
        </w:rPr>
        <w:t xml:space="preserve">e most </w:t>
      </w:r>
      <w:r w:rsidR="00CD250F">
        <w:rPr>
          <w:rFonts w:ascii="Minion Pro Capt" w:hAnsi="Minion Pro Capt" w:cs="Times New Roman"/>
          <w:b w:val="0"/>
          <w:color w:val="auto"/>
          <w:lang w:val="en-GB"/>
        </w:rPr>
        <w:lastRenderedPageBreak/>
        <w:t xml:space="preserve">consequential issue </w:t>
      </w:r>
      <w:r w:rsidR="004F145A">
        <w:rPr>
          <w:rFonts w:ascii="Minion Pro Capt" w:hAnsi="Minion Pro Capt" w:cs="Times New Roman"/>
          <w:b w:val="0"/>
          <w:color w:val="auto"/>
          <w:lang w:val="en-GB"/>
        </w:rPr>
        <w:t xml:space="preserve">to the </w:t>
      </w:r>
      <w:r w:rsidR="00A245B3">
        <w:rPr>
          <w:rFonts w:ascii="Minion Pro Capt" w:hAnsi="Minion Pro Capt" w:cs="Times New Roman"/>
          <w:b w:val="0"/>
          <w:color w:val="auto"/>
          <w:lang w:val="en-GB"/>
        </w:rPr>
        <w:t xml:space="preserve">general </w:t>
      </w:r>
      <w:r w:rsidR="004F145A">
        <w:rPr>
          <w:rFonts w:ascii="Minion Pro Capt" w:hAnsi="Minion Pro Capt" w:cs="Times New Roman"/>
          <w:b w:val="0"/>
          <w:color w:val="auto"/>
          <w:lang w:val="en-GB"/>
        </w:rPr>
        <w:t>public</w:t>
      </w:r>
      <w:r w:rsidR="00F95BAC">
        <w:rPr>
          <w:rFonts w:ascii="Minion Pro Capt" w:hAnsi="Minion Pro Capt" w:cs="Times New Roman"/>
          <w:b w:val="0"/>
          <w:color w:val="auto"/>
          <w:lang w:val="en-GB"/>
        </w:rPr>
        <w:t>,</w:t>
      </w:r>
      <w:r w:rsidR="004F145A">
        <w:rPr>
          <w:rFonts w:ascii="Minion Pro Capt" w:hAnsi="Minion Pro Capt" w:cs="Times New Roman"/>
          <w:b w:val="0"/>
          <w:color w:val="auto"/>
          <w:lang w:val="en-GB"/>
        </w:rPr>
        <w:t xml:space="preserve"> </w:t>
      </w:r>
      <w:r w:rsidR="000D602B">
        <w:rPr>
          <w:rFonts w:ascii="Minion Pro Capt" w:hAnsi="Minion Pro Capt" w:cs="Times New Roman"/>
          <w:b w:val="0"/>
          <w:color w:val="auto"/>
          <w:lang w:val="en-GB"/>
        </w:rPr>
        <w:t xml:space="preserve">as well as </w:t>
      </w:r>
      <w:r w:rsidR="00E843D5">
        <w:rPr>
          <w:rFonts w:ascii="Minion Pro Capt" w:hAnsi="Minion Pro Capt" w:cs="Times New Roman"/>
          <w:b w:val="0"/>
          <w:color w:val="auto"/>
          <w:lang w:val="en-GB"/>
        </w:rPr>
        <w:t xml:space="preserve">to </w:t>
      </w:r>
      <w:r w:rsidR="004F145A">
        <w:rPr>
          <w:rFonts w:ascii="Minion Pro Capt" w:hAnsi="Minion Pro Capt" w:cs="Times New Roman"/>
          <w:b w:val="0"/>
          <w:color w:val="auto"/>
          <w:lang w:val="en-GB"/>
        </w:rPr>
        <w:t>many organisation</w:t>
      </w:r>
      <w:r w:rsidR="001F5914">
        <w:rPr>
          <w:rFonts w:ascii="Minion Pro Capt" w:hAnsi="Minion Pro Capt" w:cs="Times New Roman"/>
          <w:b w:val="0"/>
          <w:color w:val="auto"/>
          <w:lang w:val="en-GB"/>
        </w:rPr>
        <w:t>s</w:t>
      </w:r>
      <w:r w:rsidR="004F145A">
        <w:rPr>
          <w:rFonts w:ascii="Minion Pro Capt" w:hAnsi="Minion Pro Capt" w:cs="Times New Roman"/>
          <w:b w:val="0"/>
          <w:color w:val="auto"/>
          <w:lang w:val="en-GB"/>
        </w:rPr>
        <w:t xml:space="preserve">, including law enforcement. </w:t>
      </w:r>
      <w:r w:rsidR="00F95BAC">
        <w:rPr>
          <w:rFonts w:ascii="Minion Pro Capt" w:hAnsi="Minion Pro Capt" w:cs="Times New Roman"/>
          <w:b w:val="0"/>
          <w:color w:val="auto"/>
          <w:lang w:val="en-GB"/>
        </w:rPr>
        <w:t>P</w:t>
      </w:r>
      <w:r w:rsidR="00E843D5">
        <w:rPr>
          <w:rFonts w:ascii="Minion Pro Capt" w:hAnsi="Minion Pro Capt" w:cs="Times New Roman"/>
          <w:b w:val="0"/>
          <w:color w:val="auto"/>
          <w:lang w:val="en-GB"/>
        </w:rPr>
        <w:t xml:space="preserve">olice </w:t>
      </w:r>
      <w:r w:rsidR="00A245B3">
        <w:rPr>
          <w:rFonts w:ascii="Minion Pro Capt" w:hAnsi="Minion Pro Capt" w:cs="Times New Roman"/>
          <w:b w:val="0"/>
          <w:color w:val="auto"/>
          <w:lang w:val="en-GB"/>
        </w:rPr>
        <w:t>forces</w:t>
      </w:r>
      <w:r w:rsidR="001F5914">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are having to respond to and assist in a public health crisis</w:t>
      </w:r>
      <w:r w:rsidR="004F145A">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 xml:space="preserve">enforcing new </w:t>
      </w:r>
      <w:r w:rsidR="00E843D5">
        <w:rPr>
          <w:rFonts w:ascii="Minion Pro Capt" w:hAnsi="Minion Pro Capt" w:cs="Times New Roman"/>
          <w:b w:val="0"/>
          <w:color w:val="auto"/>
          <w:lang w:val="en-GB"/>
        </w:rPr>
        <w:t>regulations</w:t>
      </w:r>
      <w:r w:rsidR="00CD250F" w:rsidRPr="00CD250F">
        <w:rPr>
          <w:rFonts w:ascii="Minion Pro Capt" w:hAnsi="Minion Pro Capt" w:cs="Times New Roman"/>
          <w:b w:val="0"/>
          <w:color w:val="auto"/>
          <w:lang w:val="en-GB"/>
        </w:rPr>
        <w:t xml:space="preserve"> and by</w:t>
      </w:r>
      <w:r w:rsidR="00E843D5">
        <w:rPr>
          <w:rFonts w:ascii="Minion Pro Capt" w:hAnsi="Minion Pro Capt" w:cs="Times New Roman"/>
          <w:b w:val="0"/>
          <w:color w:val="auto"/>
          <w:lang w:val="en-GB"/>
        </w:rPr>
        <w:t>-</w:t>
      </w:r>
      <w:r w:rsidR="00CD250F" w:rsidRPr="00CD250F">
        <w:rPr>
          <w:rFonts w:ascii="Minion Pro Capt" w:hAnsi="Minion Pro Capt" w:cs="Times New Roman"/>
          <w:b w:val="0"/>
          <w:color w:val="auto"/>
          <w:lang w:val="en-GB"/>
        </w:rPr>
        <w:t xml:space="preserve">laws </w:t>
      </w:r>
      <w:r w:rsidR="004F145A">
        <w:rPr>
          <w:rFonts w:ascii="Minion Pro Capt" w:hAnsi="Minion Pro Capt" w:cs="Times New Roman"/>
          <w:b w:val="0"/>
          <w:color w:val="auto"/>
          <w:lang w:val="en-GB"/>
        </w:rPr>
        <w:t>in order to help</w:t>
      </w:r>
      <w:r w:rsidR="00CD250F" w:rsidRPr="00CD250F">
        <w:rPr>
          <w:rFonts w:ascii="Minion Pro Capt" w:hAnsi="Minion Pro Capt" w:cs="Times New Roman"/>
          <w:b w:val="0"/>
          <w:color w:val="auto"/>
          <w:lang w:val="en-GB"/>
        </w:rPr>
        <w:t xml:space="preserve"> manage th</w:t>
      </w:r>
      <w:r w:rsidR="00CD250F">
        <w:rPr>
          <w:rFonts w:ascii="Minion Pro Capt" w:hAnsi="Minion Pro Capt" w:cs="Times New Roman"/>
          <w:b w:val="0"/>
          <w:color w:val="auto"/>
          <w:lang w:val="en-GB"/>
        </w:rPr>
        <w:t>e</w:t>
      </w:r>
      <w:r w:rsidR="00CD250F" w:rsidRPr="00CD250F">
        <w:rPr>
          <w:rFonts w:ascii="Minion Pro Capt" w:hAnsi="Minion Pro Capt" w:cs="Times New Roman"/>
          <w:b w:val="0"/>
          <w:color w:val="auto"/>
          <w:lang w:val="en-GB"/>
        </w:rPr>
        <w:t xml:space="preserve"> </w:t>
      </w:r>
      <w:r w:rsidR="004F145A">
        <w:rPr>
          <w:rFonts w:ascii="Minion Pro Capt" w:hAnsi="Minion Pro Capt" w:cs="Times New Roman"/>
          <w:b w:val="0"/>
          <w:color w:val="auto"/>
          <w:lang w:val="en-GB"/>
        </w:rPr>
        <w:t>spread of the pandemic</w:t>
      </w:r>
      <w:r w:rsidR="00A06321">
        <w:rPr>
          <w:rFonts w:ascii="Minion Pro Capt" w:hAnsi="Minion Pro Capt" w:cs="Times New Roman"/>
          <w:b w:val="0"/>
          <w:color w:val="auto"/>
          <w:lang w:val="en-GB"/>
        </w:rPr>
        <w:t xml:space="preserve"> (Laufs and Waseem, 2020)</w:t>
      </w:r>
      <w:r w:rsidR="004F145A">
        <w:rPr>
          <w:rFonts w:ascii="Minion Pro Capt" w:hAnsi="Minion Pro Capt" w:cs="Times New Roman"/>
          <w:b w:val="0"/>
          <w:color w:val="auto"/>
          <w:lang w:val="en-GB"/>
        </w:rPr>
        <w:t xml:space="preserve">. </w:t>
      </w:r>
      <w:r w:rsidR="00736292" w:rsidRPr="00736292">
        <w:rPr>
          <w:rFonts w:ascii="Minion Pro Capt" w:hAnsi="Minion Pro Capt" w:cs="Times New Roman"/>
          <w:b w:val="0"/>
          <w:color w:val="auto"/>
          <w:lang w:val="en-GB"/>
        </w:rPr>
        <w:t>Although only a small proportion of citizens ha</w:t>
      </w:r>
      <w:r w:rsidR="005B2553">
        <w:rPr>
          <w:rFonts w:ascii="Minion Pro Capt" w:hAnsi="Minion Pro Capt" w:cs="Times New Roman"/>
          <w:b w:val="0"/>
          <w:color w:val="auto"/>
          <w:lang w:val="en-GB"/>
        </w:rPr>
        <w:t>ve</w:t>
      </w:r>
      <w:r w:rsidR="00736292" w:rsidRPr="00736292">
        <w:rPr>
          <w:rFonts w:ascii="Minion Pro Capt" w:hAnsi="Minion Pro Capt" w:cs="Times New Roman"/>
          <w:b w:val="0"/>
          <w:color w:val="auto"/>
          <w:lang w:val="en-GB"/>
        </w:rPr>
        <w:t xml:space="preserve"> direct face-to-face contact with a police officer (Langan et al., 2001), </w:t>
      </w:r>
      <w:r w:rsidR="00A245B3">
        <w:rPr>
          <w:rFonts w:ascii="Minion Pro Capt" w:hAnsi="Minion Pro Capt" w:cs="Times New Roman"/>
          <w:b w:val="0"/>
          <w:color w:val="auto"/>
          <w:lang w:val="en-GB"/>
        </w:rPr>
        <w:t xml:space="preserve">many </w:t>
      </w:r>
      <w:r w:rsidR="00736292" w:rsidRPr="00736292">
        <w:rPr>
          <w:rFonts w:ascii="Minion Pro Capt" w:hAnsi="Minion Pro Capt" w:cs="Times New Roman"/>
          <w:b w:val="0"/>
          <w:color w:val="auto"/>
          <w:lang w:val="en-GB"/>
        </w:rPr>
        <w:t>citizens</w:t>
      </w:r>
      <w:r w:rsidR="0086784E">
        <w:rPr>
          <w:rFonts w:ascii="Minion Pro Capt" w:hAnsi="Minion Pro Capt" w:cs="Times New Roman"/>
          <w:b w:val="0"/>
          <w:color w:val="auto"/>
          <w:lang w:val="en-GB"/>
        </w:rPr>
        <w:t xml:space="preserve">, </w:t>
      </w:r>
      <w:r w:rsidR="00202A63">
        <w:rPr>
          <w:rFonts w:ascii="Minion Pro Capt" w:hAnsi="Minion Pro Capt" w:cs="Times New Roman"/>
          <w:b w:val="0"/>
          <w:color w:val="auto"/>
          <w:lang w:val="en-GB"/>
        </w:rPr>
        <w:t xml:space="preserve">may </w:t>
      </w:r>
      <w:r w:rsidR="00A245B3">
        <w:rPr>
          <w:rFonts w:ascii="Minion Pro Capt" w:hAnsi="Minion Pro Capt" w:cs="Times New Roman"/>
          <w:b w:val="0"/>
          <w:color w:val="auto"/>
          <w:lang w:val="en-GB"/>
        </w:rPr>
        <w:t xml:space="preserve">have gained certain </w:t>
      </w:r>
      <w:r w:rsidR="00736292" w:rsidRPr="00736292">
        <w:rPr>
          <w:rFonts w:ascii="Minion Pro Capt" w:hAnsi="Minion Pro Capt" w:cs="Times New Roman"/>
          <w:b w:val="0"/>
          <w:color w:val="auto"/>
          <w:lang w:val="en-GB"/>
        </w:rPr>
        <w:t xml:space="preserve">opinions </w:t>
      </w:r>
      <w:r w:rsidR="00A245B3">
        <w:rPr>
          <w:rFonts w:ascii="Minion Pro Capt" w:hAnsi="Minion Pro Capt" w:cs="Times New Roman"/>
          <w:b w:val="0"/>
          <w:color w:val="auto"/>
          <w:lang w:val="en-GB"/>
        </w:rPr>
        <w:t xml:space="preserve">concerning police activities during the pandemic. </w:t>
      </w:r>
      <w:r w:rsidR="00736292" w:rsidRPr="00736292">
        <w:rPr>
          <w:rFonts w:ascii="Minion Pro Capt" w:hAnsi="Minion Pro Capt" w:cs="Times New Roman"/>
          <w:b w:val="0"/>
          <w:color w:val="auto"/>
          <w:lang w:val="en-GB"/>
        </w:rPr>
        <w:t xml:space="preserve"> </w:t>
      </w:r>
      <w:r w:rsidR="00202A63">
        <w:rPr>
          <w:rFonts w:ascii="Minion Pro Capt" w:hAnsi="Minion Pro Capt" w:cs="Times New Roman"/>
          <w:b w:val="0"/>
          <w:color w:val="auto"/>
          <w:lang w:val="en-GB"/>
        </w:rPr>
        <w:t>Social media system</w:t>
      </w:r>
      <w:r w:rsidR="004E663F">
        <w:rPr>
          <w:rFonts w:ascii="Minion Pro Capt" w:hAnsi="Minion Pro Capt" w:cs="Times New Roman"/>
          <w:b w:val="0"/>
          <w:color w:val="auto"/>
          <w:lang w:val="en-GB"/>
        </w:rPr>
        <w:t>s</w:t>
      </w:r>
      <w:r w:rsidR="00202A63">
        <w:rPr>
          <w:rFonts w:ascii="Minion Pro Capt" w:hAnsi="Minion Pro Capt" w:cs="Times New Roman"/>
          <w:b w:val="0"/>
          <w:color w:val="auto"/>
          <w:lang w:val="en-GB"/>
        </w:rPr>
        <w:t xml:space="preserve"> such as Twitter serve as platforms by which such opinion</w:t>
      </w:r>
      <w:r w:rsidR="004E663F">
        <w:rPr>
          <w:rFonts w:ascii="Minion Pro Capt" w:hAnsi="Minion Pro Capt" w:cs="Times New Roman"/>
          <w:b w:val="0"/>
          <w:color w:val="auto"/>
          <w:lang w:val="en-GB"/>
        </w:rPr>
        <w:t>s</w:t>
      </w:r>
      <w:r w:rsidR="00202A63">
        <w:rPr>
          <w:rFonts w:ascii="Minion Pro Capt" w:hAnsi="Minion Pro Capt" w:cs="Times New Roman"/>
          <w:b w:val="0"/>
          <w:color w:val="auto"/>
          <w:lang w:val="en-GB"/>
        </w:rPr>
        <w:t xml:space="preserve"> can be made known to the public, often with a specific hashtag to indicate the context of the post </w:t>
      </w:r>
      <w:r w:rsidR="00E843D5">
        <w:rPr>
          <w:rFonts w:ascii="Minion Pro Capt" w:hAnsi="Minion Pro Capt" w:cs="Times New Roman"/>
          <w:b w:val="0"/>
          <w:color w:val="auto"/>
          <w:lang w:val="en-GB"/>
        </w:rPr>
        <w:t xml:space="preserve">(Chukwusa et al. 2020; Xue et al. 2020). </w:t>
      </w:r>
      <w:r w:rsidR="0035639A">
        <w:rPr>
          <w:rFonts w:ascii="Minion Pro Capt" w:hAnsi="Minion Pro Capt" w:cs="Times New Roman"/>
          <w:b w:val="0"/>
          <w:color w:val="auto"/>
          <w:lang w:val="en-GB"/>
        </w:rPr>
        <w:t>Through</w:t>
      </w:r>
      <w:r w:rsidR="000708E1">
        <w:rPr>
          <w:rFonts w:ascii="Minion Pro Capt" w:hAnsi="Minion Pro Capt" w:cs="Times New Roman"/>
          <w:b w:val="0"/>
          <w:color w:val="auto"/>
          <w:lang w:val="en-GB"/>
        </w:rPr>
        <w:t xml:space="preserve"> the</w:t>
      </w:r>
      <w:r w:rsidR="0035639A">
        <w:rPr>
          <w:rFonts w:ascii="Minion Pro Capt" w:hAnsi="Minion Pro Capt" w:cs="Times New Roman"/>
          <w:b w:val="0"/>
          <w:color w:val="auto"/>
          <w:lang w:val="en-GB"/>
        </w:rPr>
        <w:t xml:space="preserve"> analysis</w:t>
      </w:r>
      <w:r w:rsidR="00270829">
        <w:rPr>
          <w:rFonts w:ascii="Minion Pro Capt" w:hAnsi="Minion Pro Capt" w:cs="Times New Roman"/>
          <w:b w:val="0"/>
          <w:color w:val="auto"/>
          <w:lang w:val="en-GB"/>
        </w:rPr>
        <w:t xml:space="preserve"> of this information</w:t>
      </w:r>
      <w:r w:rsidR="0035639A">
        <w:rPr>
          <w:rFonts w:ascii="Minion Pro Capt" w:hAnsi="Minion Pro Capt" w:cs="Times New Roman"/>
          <w:b w:val="0"/>
          <w:color w:val="auto"/>
          <w:lang w:val="en-GB"/>
        </w:rPr>
        <w:t xml:space="preserve">, it is possible to measure </w:t>
      </w:r>
      <w:r w:rsidR="00A04C90">
        <w:rPr>
          <w:rFonts w:ascii="Minion Pro Capt" w:hAnsi="Minion Pro Capt" w:cs="Times New Roman"/>
          <w:b w:val="0"/>
          <w:color w:val="auto"/>
          <w:lang w:val="en-GB"/>
        </w:rPr>
        <w:t xml:space="preserve">the </w:t>
      </w:r>
      <w:r w:rsidR="0035639A">
        <w:rPr>
          <w:rFonts w:ascii="Minion Pro Capt" w:hAnsi="Minion Pro Capt" w:cs="Times New Roman"/>
          <w:b w:val="0"/>
          <w:color w:val="auto"/>
          <w:lang w:val="en-GB"/>
        </w:rPr>
        <w:t>impact</w:t>
      </w:r>
      <w:r w:rsidR="00A04C90">
        <w:rPr>
          <w:rFonts w:ascii="Minion Pro Capt" w:hAnsi="Minion Pro Capt" w:cs="Times New Roman"/>
          <w:b w:val="0"/>
          <w:color w:val="auto"/>
          <w:lang w:val="en-GB"/>
        </w:rPr>
        <w:t xml:space="preserve"> of the context </w:t>
      </w:r>
      <w:r w:rsidR="0035639A">
        <w:rPr>
          <w:rFonts w:ascii="Minion Pro Capt" w:hAnsi="Minion Pro Capt" w:cs="Times New Roman"/>
          <w:b w:val="0"/>
          <w:color w:val="auto"/>
          <w:lang w:val="en-GB"/>
        </w:rPr>
        <w:t>on the subject matter.</w:t>
      </w:r>
      <w:r w:rsidR="00F1728E">
        <w:rPr>
          <w:rFonts w:ascii="Minion Pro Capt" w:hAnsi="Minion Pro Capt" w:cs="Times New Roman"/>
          <w:b w:val="0"/>
          <w:color w:val="auto"/>
          <w:lang w:val="en-GB"/>
        </w:rPr>
        <w:t xml:space="preserve"> </w:t>
      </w:r>
      <w:r w:rsidR="000708E1">
        <w:rPr>
          <w:rFonts w:ascii="Minion Pro Capt" w:hAnsi="Minion Pro Capt" w:cs="Times New Roman"/>
          <w:b w:val="0"/>
          <w:color w:val="auto"/>
          <w:lang w:val="en-GB"/>
        </w:rPr>
        <w:t xml:space="preserve">Yet, no studies </w:t>
      </w:r>
      <w:r w:rsidR="00F1728E">
        <w:rPr>
          <w:rFonts w:ascii="Minion Pro Capt" w:hAnsi="Minion Pro Capt" w:cs="Times New Roman"/>
          <w:b w:val="0"/>
          <w:color w:val="auto"/>
          <w:lang w:val="en-GB"/>
        </w:rPr>
        <w:t xml:space="preserve">have examined how the </w:t>
      </w:r>
      <w:r w:rsidR="0035639A">
        <w:rPr>
          <w:rFonts w:ascii="Minion Pro Capt" w:hAnsi="Minion Pro Capt" w:cs="Times New Roman"/>
          <w:b w:val="0"/>
          <w:color w:val="auto"/>
          <w:lang w:val="en-GB"/>
        </w:rPr>
        <w:t>COVID-19 pandemic may have exacerbated or decelerated the orientation of public opinions concerning the police</w:t>
      </w:r>
      <w:r w:rsidR="000708E1">
        <w:rPr>
          <w:rFonts w:ascii="Minion Pro Capt" w:hAnsi="Minion Pro Capt" w:cs="Times New Roman"/>
          <w:b w:val="0"/>
          <w:color w:val="auto"/>
          <w:lang w:val="en-GB"/>
        </w:rPr>
        <w:t xml:space="preserve"> and/or policing</w:t>
      </w:r>
      <w:r w:rsidR="004E095B">
        <w:rPr>
          <w:rFonts w:ascii="Minion Pro Capt" w:hAnsi="Minion Pro Capt" w:cs="Times New Roman"/>
          <w:b w:val="0"/>
          <w:color w:val="auto"/>
          <w:lang w:val="en-GB"/>
        </w:rPr>
        <w:t xml:space="preserve"> in space and time</w:t>
      </w:r>
      <w:r w:rsidR="0035639A">
        <w:rPr>
          <w:rFonts w:ascii="Minion Pro Capt" w:hAnsi="Minion Pro Capt" w:cs="Times New Roman"/>
          <w:b w:val="0"/>
          <w:color w:val="auto"/>
          <w:lang w:val="en-GB"/>
        </w:rPr>
        <w:t xml:space="preserve">. </w:t>
      </w:r>
      <w:r w:rsidR="00E843D5">
        <w:rPr>
          <w:rFonts w:ascii="Minion Pro Capt" w:hAnsi="Minion Pro Capt" w:cs="Times New Roman"/>
          <w:b w:val="0"/>
          <w:color w:val="auto"/>
          <w:lang w:val="en-GB"/>
        </w:rPr>
        <w:t xml:space="preserve">Addressing this </w:t>
      </w:r>
      <w:r w:rsidR="0035639A">
        <w:rPr>
          <w:rFonts w:ascii="Minion Pro Capt" w:hAnsi="Minion Pro Capt" w:cs="Times New Roman"/>
          <w:b w:val="0"/>
          <w:color w:val="auto"/>
          <w:lang w:val="en-GB"/>
        </w:rPr>
        <w:t xml:space="preserve">research gap </w:t>
      </w:r>
      <w:r w:rsidR="00E843D5">
        <w:rPr>
          <w:rFonts w:ascii="Minion Pro Capt" w:hAnsi="Minion Pro Capt" w:cs="Times New Roman"/>
          <w:b w:val="0"/>
          <w:color w:val="auto"/>
          <w:lang w:val="en-GB"/>
        </w:rPr>
        <w:t xml:space="preserve">is the first </w:t>
      </w:r>
      <w:r w:rsidR="00FB5DDF">
        <w:rPr>
          <w:rFonts w:ascii="Minion Pro Capt" w:hAnsi="Minion Pro Capt" w:cs="Times New Roman"/>
          <w:b w:val="0"/>
          <w:color w:val="auto"/>
          <w:lang w:val="en-GB"/>
        </w:rPr>
        <w:t xml:space="preserve">major </w:t>
      </w:r>
      <w:r w:rsidR="00DF5FFE">
        <w:rPr>
          <w:rFonts w:ascii="Minion Pro Capt" w:hAnsi="Minion Pro Capt" w:cs="Times New Roman"/>
          <w:b w:val="0"/>
          <w:color w:val="auto"/>
          <w:lang w:val="en-GB"/>
        </w:rPr>
        <w:t xml:space="preserve">contribution of our study. </w:t>
      </w:r>
    </w:p>
    <w:p w14:paraId="4ECF548C" w14:textId="5A1B8254" w:rsidR="00F5012F" w:rsidRDefault="004E095B"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To date</w:t>
      </w:r>
      <w:r w:rsidR="005B28FD">
        <w:rPr>
          <w:rFonts w:ascii="Minion Pro Capt" w:hAnsi="Minion Pro Capt" w:cs="Times New Roman"/>
          <w:b w:val="0"/>
          <w:color w:val="auto"/>
          <w:lang w:val="en-GB"/>
        </w:rPr>
        <w:t xml:space="preserve">, </w:t>
      </w:r>
      <w:r w:rsidR="00155E5A">
        <w:rPr>
          <w:rFonts w:ascii="Minion Pro Capt" w:hAnsi="Minion Pro Capt" w:cs="Times New Roman"/>
          <w:b w:val="0"/>
          <w:color w:val="auto"/>
          <w:lang w:val="en-GB"/>
        </w:rPr>
        <w:t>most studies focussing on the analysis of public opinions on policing have examined the study area as a whole, rather than different local subdivisions of an area</w:t>
      </w:r>
      <w:ins w:id="0" w:author="Monsuru Adepeju" w:date="2021-01-22T16:15:00Z">
        <w:r w:rsidR="00E44761">
          <w:rPr>
            <w:rFonts w:ascii="Minion Pro Capt" w:hAnsi="Minion Pro Capt" w:cs="Times New Roman"/>
            <w:b w:val="0"/>
            <w:color w:val="auto"/>
            <w:lang w:val="en-GB"/>
          </w:rPr>
          <w:t xml:space="preserve"> (*)</w:t>
        </w:r>
      </w:ins>
      <w:r w:rsidR="00155E5A">
        <w:rPr>
          <w:rFonts w:ascii="Minion Pro Capt" w:hAnsi="Minion Pro Capt" w:cs="Times New Roman"/>
          <w:b w:val="0"/>
          <w:color w:val="auto"/>
          <w:lang w:val="en-GB"/>
        </w:rPr>
        <w:t xml:space="preserve">. To many police forces, understanding how different local areas perceive police operations is crucial for evaluation purposes. </w:t>
      </w:r>
      <w:r w:rsidR="004628EB">
        <w:rPr>
          <w:rFonts w:ascii="Minion Pro Capt" w:hAnsi="Minion Pro Capt" w:cs="Times New Roman"/>
          <w:b w:val="0"/>
          <w:color w:val="auto"/>
          <w:lang w:val="en-GB"/>
        </w:rPr>
        <w:t xml:space="preserve">Previous </w:t>
      </w:r>
      <w:r w:rsidR="00155E5A">
        <w:rPr>
          <w:rFonts w:ascii="Minion Pro Capt" w:hAnsi="Minion Pro Capt" w:cs="Times New Roman"/>
          <w:b w:val="0"/>
          <w:color w:val="auto"/>
          <w:lang w:val="en-GB"/>
        </w:rPr>
        <w:t>attempt</w:t>
      </w:r>
      <w:r w:rsidR="001D70A5">
        <w:rPr>
          <w:rFonts w:ascii="Minion Pro Capt" w:hAnsi="Minion Pro Capt" w:cs="Times New Roman"/>
          <w:b w:val="0"/>
          <w:color w:val="auto"/>
          <w:lang w:val="en-GB"/>
        </w:rPr>
        <w:t>s</w:t>
      </w:r>
      <w:r w:rsidR="00155E5A">
        <w:rPr>
          <w:rFonts w:ascii="Minion Pro Capt" w:hAnsi="Minion Pro Capt" w:cs="Times New Roman"/>
          <w:b w:val="0"/>
          <w:color w:val="auto"/>
          <w:lang w:val="en-GB"/>
        </w:rPr>
        <w:t xml:space="preserve"> to </w:t>
      </w:r>
      <w:r w:rsidR="001D70A5">
        <w:rPr>
          <w:rFonts w:ascii="Minion Pro Capt" w:hAnsi="Minion Pro Capt" w:cs="Times New Roman"/>
          <w:b w:val="0"/>
          <w:color w:val="auto"/>
          <w:lang w:val="en-GB"/>
        </w:rPr>
        <w:t xml:space="preserve">remedy </w:t>
      </w:r>
      <w:r w:rsidR="00294644">
        <w:rPr>
          <w:rFonts w:ascii="Minion Pro Capt" w:hAnsi="Minion Pro Capt" w:cs="Times New Roman"/>
          <w:b w:val="0"/>
          <w:color w:val="auto"/>
          <w:lang w:val="en-GB"/>
        </w:rPr>
        <w:t xml:space="preserve">this </w:t>
      </w:r>
      <w:r w:rsidR="00166304">
        <w:rPr>
          <w:rFonts w:ascii="Minion Pro Capt" w:hAnsi="Minion Pro Capt" w:cs="Times New Roman"/>
          <w:b w:val="0"/>
          <w:color w:val="auto"/>
          <w:lang w:val="en-GB"/>
        </w:rPr>
        <w:t xml:space="preserve">research </w:t>
      </w:r>
      <w:r w:rsidR="00155E5A">
        <w:rPr>
          <w:rFonts w:ascii="Minion Pro Capt" w:hAnsi="Minion Pro Capt" w:cs="Times New Roman"/>
          <w:b w:val="0"/>
          <w:color w:val="auto"/>
          <w:lang w:val="en-GB"/>
        </w:rPr>
        <w:t xml:space="preserve">gap </w:t>
      </w:r>
      <w:r w:rsidR="001D70A5">
        <w:rPr>
          <w:rFonts w:ascii="Minion Pro Capt" w:hAnsi="Minion Pro Capt" w:cs="Times New Roman"/>
          <w:b w:val="0"/>
          <w:color w:val="auto"/>
          <w:lang w:val="en-GB"/>
        </w:rPr>
        <w:t>used</w:t>
      </w:r>
      <w:r w:rsidR="00294644">
        <w:rPr>
          <w:rFonts w:ascii="Minion Pro Capt" w:hAnsi="Minion Pro Capt" w:cs="Times New Roman"/>
          <w:b w:val="0"/>
          <w:color w:val="auto"/>
          <w:lang w:val="en-GB"/>
        </w:rPr>
        <w:t xml:space="preserve"> g</w:t>
      </w:r>
      <w:r w:rsidR="00652FEF">
        <w:rPr>
          <w:rFonts w:ascii="Minion Pro Capt" w:hAnsi="Minion Pro Capt" w:cs="Times New Roman"/>
          <w:b w:val="0"/>
          <w:color w:val="auto"/>
          <w:lang w:val="en-GB"/>
        </w:rPr>
        <w:t>eo</w:t>
      </w:r>
      <w:r w:rsidR="00711927">
        <w:rPr>
          <w:rFonts w:ascii="Minion Pro Capt" w:hAnsi="Minion Pro Capt" w:cs="Times New Roman"/>
          <w:b w:val="0"/>
          <w:color w:val="auto"/>
          <w:lang w:val="en-GB"/>
        </w:rPr>
        <w:t>-</w:t>
      </w:r>
      <w:r w:rsidR="00652FEF">
        <w:rPr>
          <w:rFonts w:ascii="Minion Pro Capt" w:hAnsi="Minion Pro Capt" w:cs="Times New Roman"/>
          <w:b w:val="0"/>
          <w:color w:val="auto"/>
          <w:lang w:val="en-GB"/>
        </w:rPr>
        <w:t>tagg</w:t>
      </w:r>
      <w:r w:rsidR="00294644">
        <w:rPr>
          <w:rFonts w:ascii="Minion Pro Capt" w:hAnsi="Minion Pro Capt" w:cs="Times New Roman"/>
          <w:b w:val="0"/>
          <w:color w:val="auto"/>
          <w:lang w:val="en-GB"/>
        </w:rPr>
        <w:t>ed tweets</w:t>
      </w:r>
      <w:r w:rsidR="00155E5A">
        <w:rPr>
          <w:rStyle w:val="FootnoteReference"/>
          <w:rFonts w:ascii="Minion Pro Capt" w:hAnsi="Minion Pro Capt" w:cs="Times New Roman"/>
          <w:b w:val="0"/>
          <w:color w:val="auto"/>
          <w:lang w:val="en-GB"/>
        </w:rPr>
        <w:footnoteReference w:id="1"/>
      </w:r>
      <w:r w:rsidR="003136E3">
        <w:rPr>
          <w:rFonts w:ascii="Minion Pro Capt" w:hAnsi="Minion Pro Capt" w:cs="Times New Roman"/>
          <w:b w:val="0"/>
          <w:color w:val="auto"/>
          <w:lang w:val="en-GB"/>
        </w:rPr>
        <w:t xml:space="preserve"> (Jiang et al. 2020; Paul et al. 2017)</w:t>
      </w:r>
      <w:r w:rsidR="00155E5A">
        <w:rPr>
          <w:rFonts w:ascii="Minion Pro Capt" w:hAnsi="Minion Pro Capt" w:cs="Times New Roman"/>
          <w:b w:val="0"/>
          <w:color w:val="auto"/>
          <w:lang w:val="en-GB"/>
        </w:rPr>
        <w:t xml:space="preserve"> in order to identify different local areas in which the tweets originate.</w:t>
      </w:r>
      <w:r w:rsidR="00166304">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 xml:space="preserve">However, </w:t>
      </w:r>
      <w:r w:rsidR="006016A1">
        <w:rPr>
          <w:rFonts w:ascii="Minion Pro Capt" w:hAnsi="Minion Pro Capt" w:cs="Times New Roman"/>
          <w:b w:val="0"/>
          <w:color w:val="auto"/>
          <w:lang w:val="en-GB"/>
        </w:rPr>
        <w:t>the percentage of geo-tagged tweets within a stream of tweets is estimated to be around 1</w:t>
      </w:r>
      <w:r w:rsidR="00206560">
        <w:rPr>
          <w:rFonts w:ascii="Minion Pro Capt" w:hAnsi="Minion Pro Capt" w:cs="Times New Roman"/>
          <w:b w:val="0"/>
          <w:color w:val="auto"/>
          <w:lang w:val="en-GB"/>
        </w:rPr>
        <w:t>-2</w:t>
      </w:r>
      <w:r w:rsidR="00294644">
        <w:rPr>
          <w:rFonts w:ascii="Minion Pro Capt" w:hAnsi="Minion Pro Capt" w:cs="Times New Roman"/>
          <w:b w:val="0"/>
          <w:color w:val="auto"/>
          <w:lang w:val="en-GB"/>
        </w:rPr>
        <w:t xml:space="preserve">% </w:t>
      </w:r>
      <w:r w:rsidR="002E3909">
        <w:rPr>
          <w:rFonts w:ascii="Minion Pro Capt" w:hAnsi="Minion Pro Capt" w:cs="Times New Roman"/>
          <w:b w:val="0"/>
          <w:color w:val="auto"/>
          <w:lang w:val="en-GB"/>
        </w:rPr>
        <w:t>(</w:t>
      </w:r>
      <w:r w:rsidR="00206560">
        <w:rPr>
          <w:rFonts w:ascii="Minion Pro Capt" w:hAnsi="Minion Pro Capt" w:cs="Times New Roman"/>
          <w:b w:val="0"/>
          <w:color w:val="auto"/>
          <w:lang w:val="en-GB"/>
        </w:rPr>
        <w:t xml:space="preserve">Malik et al. 2015; </w:t>
      </w:r>
      <w:r w:rsidR="00C72325" w:rsidRPr="00C72325">
        <w:rPr>
          <w:rFonts w:ascii="Minion Pro Capt" w:hAnsi="Minion Pro Capt" w:cs="Times New Roman"/>
          <w:b w:val="0"/>
          <w:color w:val="auto"/>
          <w:lang w:val="en-GB"/>
        </w:rPr>
        <w:t>Pavalanathan, U. and Eisenstein</w:t>
      </w:r>
      <w:r w:rsidR="00C72325">
        <w:rPr>
          <w:rFonts w:ascii="Minion Pro Capt" w:hAnsi="Minion Pro Capt" w:cs="Times New Roman"/>
          <w:b w:val="0"/>
          <w:color w:val="auto"/>
          <w:lang w:val="en-GB"/>
        </w:rPr>
        <w:t>, 2015</w:t>
      </w:r>
      <w:r w:rsidR="002E3909">
        <w:rPr>
          <w:rFonts w:ascii="Minion Pro Capt" w:hAnsi="Minion Pro Capt" w:cs="Times New Roman"/>
          <w:b w:val="0"/>
          <w:color w:val="auto"/>
          <w:lang w:val="en-GB"/>
        </w:rPr>
        <w:t>)</w:t>
      </w:r>
      <w:r w:rsidR="006016A1">
        <w:rPr>
          <w:rFonts w:ascii="Minion Pro Capt" w:hAnsi="Minion Pro Capt" w:cs="Times New Roman"/>
          <w:b w:val="0"/>
          <w:color w:val="auto"/>
          <w:lang w:val="en-GB"/>
        </w:rPr>
        <w:t xml:space="preserve">. This has raised </w:t>
      </w:r>
      <w:r w:rsidR="00294644">
        <w:rPr>
          <w:rFonts w:ascii="Minion Pro Capt" w:hAnsi="Minion Pro Capt" w:cs="Times New Roman"/>
          <w:b w:val="0"/>
          <w:color w:val="auto"/>
          <w:lang w:val="en-GB"/>
        </w:rPr>
        <w:t xml:space="preserve">concerns </w:t>
      </w:r>
      <w:r w:rsidR="006016A1">
        <w:rPr>
          <w:rFonts w:ascii="Minion Pro Capt" w:hAnsi="Minion Pro Capt" w:cs="Times New Roman"/>
          <w:b w:val="0"/>
          <w:color w:val="auto"/>
          <w:lang w:val="en-GB"/>
        </w:rPr>
        <w:t>regarding</w:t>
      </w:r>
      <w:r w:rsidR="004628EB">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the</w:t>
      </w:r>
      <w:r w:rsidR="002E3909">
        <w:rPr>
          <w:rFonts w:ascii="Minion Pro Capt" w:hAnsi="Minion Pro Capt" w:cs="Times New Roman"/>
          <w:b w:val="0"/>
          <w:color w:val="auto"/>
          <w:lang w:val="en-GB"/>
        </w:rPr>
        <w:t xml:space="preserve"> adequacy and robustness of </w:t>
      </w:r>
      <w:r w:rsidR="00FB5DDF">
        <w:rPr>
          <w:rFonts w:ascii="Minion Pro Capt" w:hAnsi="Minion Pro Capt" w:cs="Times New Roman"/>
          <w:b w:val="0"/>
          <w:color w:val="auto"/>
          <w:lang w:val="en-GB"/>
        </w:rPr>
        <w:t>geo-tagged</w:t>
      </w:r>
      <w:r w:rsidR="002E3909">
        <w:rPr>
          <w:rFonts w:ascii="Minion Pro Capt" w:hAnsi="Minion Pro Capt" w:cs="Times New Roman"/>
          <w:b w:val="0"/>
          <w:color w:val="auto"/>
          <w:lang w:val="en-GB"/>
        </w:rPr>
        <w:t xml:space="preserve"> tweets for any meaningful analysis.</w:t>
      </w:r>
      <w:r w:rsidR="00294644">
        <w:rPr>
          <w:rFonts w:ascii="Minion Pro Capt" w:hAnsi="Minion Pro Capt" w:cs="Times New Roman"/>
          <w:b w:val="0"/>
          <w:color w:val="auto"/>
          <w:lang w:val="en-GB"/>
        </w:rPr>
        <w:t xml:space="preserve"> </w:t>
      </w:r>
      <w:r w:rsidR="00481B3D">
        <w:rPr>
          <w:rFonts w:ascii="Minion Pro Capt" w:hAnsi="Minion Pro Capt" w:cs="Times New Roman"/>
          <w:b w:val="0"/>
          <w:color w:val="auto"/>
          <w:lang w:val="en-GB"/>
        </w:rPr>
        <w:t>We address</w:t>
      </w:r>
      <w:r w:rsidR="00AE0BD4">
        <w:rPr>
          <w:rFonts w:ascii="Minion Pro Capt" w:hAnsi="Minion Pro Capt" w:cs="Times New Roman"/>
          <w:b w:val="0"/>
          <w:color w:val="auto"/>
          <w:lang w:val="en-GB"/>
        </w:rPr>
        <w:t>ed</w:t>
      </w:r>
      <w:r w:rsidR="00481B3D">
        <w:rPr>
          <w:rFonts w:ascii="Minion Pro Capt" w:hAnsi="Minion Pro Capt" w:cs="Times New Roman"/>
          <w:b w:val="0"/>
          <w:color w:val="auto"/>
          <w:lang w:val="en-GB"/>
        </w:rPr>
        <w:t xml:space="preserve"> this </w:t>
      </w:r>
      <w:r w:rsidR="00AE0BD4">
        <w:rPr>
          <w:rFonts w:ascii="Minion Pro Capt" w:hAnsi="Minion Pro Capt" w:cs="Times New Roman"/>
          <w:b w:val="0"/>
          <w:color w:val="auto"/>
          <w:lang w:val="en-GB"/>
        </w:rPr>
        <w:t xml:space="preserve">research </w:t>
      </w:r>
      <w:r w:rsidR="00481B3D">
        <w:rPr>
          <w:rFonts w:ascii="Minion Pro Capt" w:hAnsi="Minion Pro Capt" w:cs="Times New Roman"/>
          <w:b w:val="0"/>
          <w:color w:val="auto"/>
          <w:lang w:val="en-GB"/>
        </w:rPr>
        <w:t xml:space="preserve">challenge in our own study by </w:t>
      </w:r>
      <w:r w:rsidR="00F5012F">
        <w:rPr>
          <w:rFonts w:ascii="Minion Pro Capt" w:hAnsi="Minion Pro Capt" w:cs="Times New Roman"/>
          <w:b w:val="0"/>
          <w:color w:val="auto"/>
          <w:lang w:val="en-GB"/>
        </w:rPr>
        <w:t xml:space="preserve">extracting </w:t>
      </w:r>
      <w:r w:rsidR="00122BF3">
        <w:rPr>
          <w:rFonts w:ascii="Minion Pro Capt" w:hAnsi="Minion Pro Capt" w:cs="Times New Roman"/>
          <w:b w:val="0"/>
          <w:color w:val="auto"/>
          <w:lang w:val="en-GB"/>
        </w:rPr>
        <w:t xml:space="preserve">the location information </w:t>
      </w:r>
      <w:r w:rsidR="004628EB">
        <w:rPr>
          <w:rFonts w:ascii="Minion Pro Capt" w:hAnsi="Minion Pro Capt" w:cs="Times New Roman"/>
          <w:b w:val="0"/>
          <w:color w:val="auto"/>
          <w:lang w:val="en-GB"/>
        </w:rPr>
        <w:t xml:space="preserve">from </w:t>
      </w:r>
      <w:r w:rsidR="00122BF3">
        <w:rPr>
          <w:rFonts w:ascii="Minion Pro Capt" w:hAnsi="Minion Pro Capt" w:cs="Times New Roman"/>
          <w:b w:val="0"/>
          <w:color w:val="auto"/>
          <w:lang w:val="en-GB"/>
        </w:rPr>
        <w:t>the user’s profile</w:t>
      </w:r>
      <w:r w:rsidR="00F5012F">
        <w:rPr>
          <w:rFonts w:ascii="Minion Pro Capt" w:hAnsi="Minion Pro Capt" w:cs="Times New Roman"/>
          <w:b w:val="0"/>
          <w:color w:val="auto"/>
          <w:lang w:val="en-GB"/>
        </w:rPr>
        <w:t xml:space="preserve"> to geocode the tweets accordingly</w:t>
      </w:r>
      <w:r w:rsidR="004628EB">
        <w:rPr>
          <w:rFonts w:ascii="Minion Pro Capt" w:hAnsi="Minion Pro Capt" w:cs="Times New Roman"/>
          <w:b w:val="0"/>
          <w:color w:val="auto"/>
          <w:lang w:val="en-GB"/>
        </w:rPr>
        <w:t>.</w:t>
      </w:r>
      <w:r w:rsidR="00122BF3">
        <w:rPr>
          <w:rFonts w:ascii="Minion Pro Capt" w:hAnsi="Minion Pro Capt" w:cs="Times New Roman"/>
          <w:b w:val="0"/>
          <w:color w:val="auto"/>
          <w:lang w:val="en-GB"/>
        </w:rPr>
        <w:t xml:space="preserve"> </w:t>
      </w:r>
      <w:r w:rsidR="002C1C2B">
        <w:rPr>
          <w:rFonts w:ascii="Minion Pro Capt" w:hAnsi="Minion Pro Capt" w:cs="Times New Roman"/>
          <w:b w:val="0"/>
          <w:color w:val="auto"/>
          <w:lang w:val="en-GB"/>
        </w:rPr>
        <w:t>We achieved a 92% geocoding accuracy</w:t>
      </w:r>
      <w:r w:rsidR="00E42DB6">
        <w:rPr>
          <w:rFonts w:ascii="Minion Pro Capt" w:hAnsi="Minion Pro Capt" w:cs="Times New Roman"/>
          <w:b w:val="0"/>
          <w:color w:val="auto"/>
          <w:lang w:val="en-GB"/>
        </w:rPr>
        <w:t xml:space="preserve"> based on this </w:t>
      </w:r>
      <w:r w:rsidR="004628EB">
        <w:rPr>
          <w:rFonts w:ascii="Minion Pro Capt" w:hAnsi="Minion Pro Capt" w:cs="Times New Roman"/>
          <w:b w:val="0"/>
          <w:color w:val="auto"/>
          <w:lang w:val="en-GB"/>
        </w:rPr>
        <w:t>approach</w:t>
      </w:r>
      <w:r w:rsidR="002C1C2B">
        <w:rPr>
          <w:rFonts w:ascii="Minion Pro Capt" w:hAnsi="Minion Pro Capt" w:cs="Times New Roman"/>
          <w:b w:val="0"/>
          <w:color w:val="auto"/>
          <w:lang w:val="en-GB"/>
        </w:rPr>
        <w:t xml:space="preserve">, a significant improvement over the </w:t>
      </w:r>
      <w:r w:rsidR="000B1DCC">
        <w:rPr>
          <w:rFonts w:ascii="Minion Pro Capt" w:hAnsi="Minion Pro Capt" w:cs="Times New Roman"/>
          <w:b w:val="0"/>
          <w:color w:val="auto"/>
          <w:lang w:val="en-GB"/>
        </w:rPr>
        <w:t>‘</w:t>
      </w:r>
      <w:r w:rsidR="00E42DB6">
        <w:rPr>
          <w:rFonts w:ascii="Minion Pro Capt" w:hAnsi="Minion Pro Capt" w:cs="Times New Roman"/>
          <w:b w:val="0"/>
          <w:color w:val="auto"/>
          <w:lang w:val="en-GB"/>
        </w:rPr>
        <w:t>geo-tag</w:t>
      </w:r>
      <w:r w:rsidR="000B1DCC">
        <w:rPr>
          <w:rFonts w:ascii="Minion Pro Capt" w:hAnsi="Minion Pro Capt" w:cs="Times New Roman"/>
          <w:b w:val="0"/>
          <w:color w:val="auto"/>
          <w:lang w:val="en-GB"/>
        </w:rPr>
        <w:t>’</w:t>
      </w:r>
      <w:r w:rsidR="00F5012F">
        <w:rPr>
          <w:rFonts w:ascii="Minion Pro Capt" w:hAnsi="Minion Pro Capt" w:cs="Times New Roman"/>
          <w:b w:val="0"/>
          <w:color w:val="auto"/>
          <w:lang w:val="en-GB"/>
        </w:rPr>
        <w:t xml:space="preserve"> information</w:t>
      </w:r>
      <w:r w:rsidR="000B1DCC">
        <w:rPr>
          <w:rFonts w:ascii="Minion Pro Capt" w:hAnsi="Minion Pro Capt" w:cs="Times New Roman"/>
          <w:b w:val="0"/>
          <w:color w:val="auto"/>
          <w:lang w:val="en-GB"/>
        </w:rPr>
        <w:t xml:space="preserve">. </w:t>
      </w:r>
      <w:r w:rsidR="0055557F">
        <w:rPr>
          <w:rFonts w:ascii="Minion Pro Capt" w:hAnsi="Minion Pro Capt" w:cs="Times New Roman"/>
          <w:b w:val="0"/>
          <w:color w:val="auto"/>
          <w:lang w:val="en-GB"/>
        </w:rPr>
        <w:t>This approach create</w:t>
      </w:r>
      <w:r w:rsidR="0054145F">
        <w:rPr>
          <w:rFonts w:ascii="Minion Pro Capt" w:hAnsi="Minion Pro Capt" w:cs="Times New Roman"/>
          <w:b w:val="0"/>
          <w:color w:val="auto"/>
          <w:lang w:val="en-GB"/>
        </w:rPr>
        <w:t>s</w:t>
      </w:r>
      <w:r w:rsidR="0055557F">
        <w:rPr>
          <w:rFonts w:ascii="Minion Pro Capt" w:hAnsi="Minion Pro Capt" w:cs="Times New Roman"/>
          <w:b w:val="0"/>
          <w:color w:val="auto"/>
          <w:lang w:val="en-GB"/>
        </w:rPr>
        <w:t xml:space="preserve"> a unique opportunity to analyse </w:t>
      </w:r>
      <w:r w:rsidR="00E44761">
        <w:rPr>
          <w:rFonts w:ascii="Minion Pro Capt" w:hAnsi="Minion Pro Capt" w:cs="Times New Roman"/>
          <w:b w:val="0"/>
          <w:color w:val="auto"/>
          <w:lang w:val="en-GB"/>
        </w:rPr>
        <w:t>inequality</w:t>
      </w:r>
      <w:r w:rsidR="0055557F">
        <w:rPr>
          <w:rFonts w:ascii="Minion Pro Capt" w:hAnsi="Minion Pro Capt" w:cs="Times New Roman"/>
          <w:b w:val="0"/>
          <w:color w:val="auto"/>
          <w:lang w:val="en-GB"/>
        </w:rPr>
        <w:t xml:space="preserve"> in public opinions across space using Twitter data.</w:t>
      </w:r>
    </w:p>
    <w:p w14:paraId="70644CD1" w14:textId="6CDE994C" w:rsidR="00E66931" w:rsidRDefault="009250E0"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As public opinion var</w:t>
      </w:r>
      <w:r w:rsidR="0054145F">
        <w:rPr>
          <w:rFonts w:ascii="Minion Pro Capt" w:hAnsi="Minion Pro Capt" w:cs="Times New Roman"/>
          <w:b w:val="0"/>
          <w:color w:val="auto"/>
          <w:lang w:val="en-GB"/>
        </w:rPr>
        <w:t>ies</w:t>
      </w:r>
      <w:r>
        <w:rPr>
          <w:rFonts w:ascii="Minion Pro Capt" w:hAnsi="Minion Pro Capt" w:cs="Times New Roman"/>
          <w:b w:val="0"/>
          <w:color w:val="auto"/>
          <w:lang w:val="en-GB"/>
        </w:rPr>
        <w:t xml:space="preserve"> geographically, so does it </w:t>
      </w:r>
      <w:r w:rsidR="006F7D4C">
        <w:rPr>
          <w:rFonts w:ascii="Minion Pro Capt" w:hAnsi="Minion Pro Capt" w:cs="Times New Roman"/>
          <w:b w:val="0"/>
          <w:color w:val="auto"/>
          <w:lang w:val="en-GB"/>
        </w:rPr>
        <w:t xml:space="preserve">vary </w:t>
      </w:r>
      <w:r>
        <w:rPr>
          <w:rFonts w:ascii="Minion Pro Capt" w:hAnsi="Minion Pro Capt" w:cs="Times New Roman"/>
          <w:b w:val="0"/>
          <w:color w:val="auto"/>
          <w:lang w:val="en-GB"/>
        </w:rPr>
        <w:t>temporally</w:t>
      </w:r>
      <w:r w:rsidR="00EA16AA">
        <w:rPr>
          <w:rFonts w:ascii="Minion Pro Capt" w:hAnsi="Minion Pro Capt" w:cs="Times New Roman"/>
          <w:b w:val="0"/>
          <w:color w:val="auto"/>
          <w:lang w:val="en-GB"/>
        </w:rPr>
        <w:t xml:space="preserve"> (Kelman, 1961)</w:t>
      </w:r>
      <w:r>
        <w:rPr>
          <w:rFonts w:ascii="Minion Pro Capt" w:hAnsi="Minion Pro Capt" w:cs="Times New Roman"/>
          <w:b w:val="0"/>
          <w:color w:val="auto"/>
          <w:lang w:val="en-GB"/>
        </w:rPr>
        <w:t xml:space="preserve">. </w:t>
      </w:r>
      <w:r w:rsidR="00F97DED">
        <w:rPr>
          <w:rFonts w:ascii="Minion Pro Capt" w:hAnsi="Minion Pro Capt" w:cs="Times New Roman"/>
          <w:b w:val="0"/>
          <w:color w:val="auto"/>
          <w:lang w:val="en-GB"/>
        </w:rPr>
        <w:t xml:space="preserve">To the best of our </w:t>
      </w:r>
      <w:r w:rsidR="00331C45">
        <w:rPr>
          <w:rFonts w:ascii="Minion Pro Capt" w:hAnsi="Minion Pro Capt" w:cs="Times New Roman"/>
          <w:b w:val="0"/>
          <w:color w:val="auto"/>
          <w:lang w:val="en-GB"/>
        </w:rPr>
        <w:t>knowledge,</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no</w:t>
      </w:r>
      <w:r w:rsidR="00F97DED">
        <w:rPr>
          <w:rFonts w:ascii="Minion Pro Capt" w:hAnsi="Minion Pro Capt" w:cs="Times New Roman"/>
          <w:b w:val="0"/>
          <w:color w:val="auto"/>
          <w:lang w:val="en-GB"/>
        </w:rPr>
        <w:t xml:space="preserve"> studies </w:t>
      </w:r>
      <w:r>
        <w:rPr>
          <w:rFonts w:ascii="Minion Pro Capt" w:hAnsi="Minion Pro Capt" w:cs="Times New Roman"/>
          <w:b w:val="0"/>
          <w:color w:val="auto"/>
          <w:lang w:val="en-GB"/>
        </w:rPr>
        <w:t>have examine</w:t>
      </w:r>
      <w:r w:rsidR="0027262B">
        <w:rPr>
          <w:rFonts w:ascii="Minion Pro Capt" w:hAnsi="Minion Pro Capt" w:cs="Times New Roman"/>
          <w:b w:val="0"/>
          <w:color w:val="auto"/>
          <w:lang w:val="en-GB"/>
        </w:rPr>
        <w:t>d</w:t>
      </w:r>
      <w:r>
        <w:rPr>
          <w:rFonts w:ascii="Minion Pro Capt" w:hAnsi="Minion Pro Capt" w:cs="Times New Roman"/>
          <w:b w:val="0"/>
          <w:color w:val="auto"/>
          <w:lang w:val="en-GB"/>
        </w:rPr>
        <w:t xml:space="preserve"> </w:t>
      </w:r>
      <w:r w:rsidR="00E66931">
        <w:rPr>
          <w:rFonts w:ascii="Minion Pro Capt" w:hAnsi="Minion Pro Capt" w:cs="Times New Roman"/>
          <w:b w:val="0"/>
          <w:color w:val="auto"/>
          <w:lang w:val="en-GB"/>
        </w:rPr>
        <w:t xml:space="preserve">both the spatial and temporal </w:t>
      </w:r>
      <w:r w:rsidR="00253395">
        <w:rPr>
          <w:rFonts w:ascii="Minion Pro Capt" w:hAnsi="Minion Pro Capt" w:cs="Times New Roman"/>
          <w:b w:val="0"/>
          <w:color w:val="auto"/>
          <w:lang w:val="en-GB"/>
        </w:rPr>
        <w:t>variation</w:t>
      </w:r>
      <w:r w:rsidR="00331C45">
        <w:rPr>
          <w:rFonts w:ascii="Minion Pro Capt" w:hAnsi="Minion Pro Capt" w:cs="Times New Roman"/>
          <w:b w:val="0"/>
          <w:color w:val="auto"/>
          <w:lang w:val="en-GB"/>
        </w:rPr>
        <w:t>s</w:t>
      </w:r>
      <w:r>
        <w:rPr>
          <w:rFonts w:ascii="Minion Pro Capt" w:hAnsi="Minion Pro Capt" w:cs="Times New Roman"/>
          <w:b w:val="0"/>
          <w:color w:val="auto"/>
          <w:lang w:val="en-GB"/>
        </w:rPr>
        <w:t xml:space="preserve"> in </w:t>
      </w:r>
      <w:r w:rsidR="00E66931">
        <w:rPr>
          <w:rFonts w:ascii="Minion Pro Capt" w:hAnsi="Minion Pro Capt" w:cs="Times New Roman"/>
          <w:b w:val="0"/>
          <w:color w:val="auto"/>
          <w:lang w:val="en-GB"/>
        </w:rPr>
        <w:t xml:space="preserve">public </w:t>
      </w:r>
      <w:r>
        <w:rPr>
          <w:rFonts w:ascii="Minion Pro Capt" w:hAnsi="Minion Pro Capt" w:cs="Times New Roman"/>
          <w:b w:val="0"/>
          <w:color w:val="auto"/>
          <w:lang w:val="en-GB"/>
        </w:rPr>
        <w:t xml:space="preserve">opinion </w:t>
      </w:r>
      <w:r w:rsidR="009F460C">
        <w:rPr>
          <w:rFonts w:ascii="Minion Pro Capt" w:hAnsi="Minion Pro Capt" w:cs="Times New Roman"/>
          <w:b w:val="0"/>
          <w:color w:val="auto"/>
          <w:lang w:val="en-GB"/>
        </w:rPr>
        <w:t>on policing</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with respect</w:t>
      </w:r>
      <w:r w:rsidR="00F97DED">
        <w:rPr>
          <w:rFonts w:ascii="Minion Pro Capt" w:hAnsi="Minion Pro Capt" w:cs="Times New Roman"/>
          <w:b w:val="0"/>
          <w:color w:val="auto"/>
          <w:lang w:val="en-GB"/>
        </w:rPr>
        <w:t xml:space="preserve"> to the pandemic</w:t>
      </w:r>
      <w:r w:rsidR="0027262B">
        <w:rPr>
          <w:rFonts w:ascii="Minion Pro Capt" w:hAnsi="Minion Pro Capt" w:cs="Times New Roman"/>
          <w:b w:val="0"/>
          <w:color w:val="auto"/>
          <w:lang w:val="en-GB"/>
        </w:rPr>
        <w:t xml:space="preserve"> using the Twitter data</w:t>
      </w:r>
      <w:r>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People</w:t>
      </w:r>
      <w:r w:rsidR="0019465D">
        <w:rPr>
          <w:rFonts w:ascii="Minion Pro Capt" w:hAnsi="Minion Pro Capt" w:cs="Times New Roman"/>
          <w:b w:val="0"/>
          <w:color w:val="auto"/>
          <w:lang w:val="en-GB"/>
        </w:rPr>
        <w:t>’s</w:t>
      </w:r>
      <w:r w:rsidR="0009501B">
        <w:rPr>
          <w:rFonts w:ascii="Minion Pro Capt" w:hAnsi="Minion Pro Capt" w:cs="Times New Roman"/>
          <w:b w:val="0"/>
          <w:color w:val="auto"/>
          <w:lang w:val="en-GB"/>
        </w:rPr>
        <w:t xml:space="preserve"> opinions on policing is not static, but change</w:t>
      </w:r>
      <w:r w:rsidR="003677B3">
        <w:rPr>
          <w:rFonts w:ascii="Minion Pro Capt" w:hAnsi="Minion Pro Capt" w:cs="Times New Roman"/>
          <w:b w:val="0"/>
          <w:color w:val="auto"/>
          <w:lang w:val="en-GB"/>
        </w:rPr>
        <w:t>s</w:t>
      </w:r>
      <w:r w:rsidR="0009501B">
        <w:rPr>
          <w:rFonts w:ascii="Minion Pro Capt" w:hAnsi="Minion Pro Capt" w:cs="Times New Roman"/>
          <w:b w:val="0"/>
          <w:color w:val="auto"/>
          <w:lang w:val="en-GB"/>
        </w:rPr>
        <w:t xml:space="preserve"> over time. These changes can be measured and monitored across space and time. </w:t>
      </w:r>
      <w:r w:rsidR="00E66931">
        <w:rPr>
          <w:rFonts w:ascii="Minion Pro Capt" w:hAnsi="Minion Pro Capt" w:cs="Times New Roman"/>
          <w:b w:val="0"/>
          <w:color w:val="auto"/>
          <w:lang w:val="en-GB"/>
        </w:rPr>
        <w:t xml:space="preserve">In this study, </w:t>
      </w:r>
      <w:r w:rsidR="0009501B">
        <w:rPr>
          <w:rFonts w:ascii="Minion Pro Capt" w:hAnsi="Minion Pro Capt" w:cs="Times New Roman"/>
          <w:b w:val="0"/>
          <w:color w:val="auto"/>
          <w:lang w:val="en-GB"/>
        </w:rPr>
        <w:t>we utilize</w:t>
      </w:r>
      <w:r w:rsidR="00EA16AA">
        <w:rPr>
          <w:rFonts w:ascii="Minion Pro Capt" w:hAnsi="Minion Pro Capt" w:cs="Times New Roman"/>
          <w:b w:val="0"/>
          <w:color w:val="auto"/>
          <w:lang w:val="en-GB"/>
        </w:rPr>
        <w:t xml:space="preserve"> </w:t>
      </w:r>
      <w:r w:rsidR="0027262B">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police force area (PFA)</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which represents the operational </w:t>
      </w:r>
      <w:r w:rsidR="0027262B">
        <w:rPr>
          <w:rFonts w:ascii="Minion Pro Capt" w:hAnsi="Minion Pro Capt" w:cs="Times New Roman"/>
          <w:b w:val="0"/>
          <w:color w:val="auto"/>
          <w:lang w:val="en-GB"/>
        </w:rPr>
        <w:t>units</w:t>
      </w:r>
      <w:r w:rsidR="0009501B">
        <w:rPr>
          <w:rFonts w:ascii="Minion Pro Capt" w:hAnsi="Minion Pro Capt" w:cs="Times New Roman"/>
          <w:b w:val="0"/>
          <w:color w:val="auto"/>
          <w:lang w:val="en-GB"/>
        </w:rPr>
        <w:t xml:space="preserve"> of police forces in England and Wales</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as our spatial unit </w:t>
      </w:r>
      <w:r w:rsidR="0027262B">
        <w:rPr>
          <w:rFonts w:ascii="Minion Pro Capt" w:hAnsi="Minion Pro Capt" w:cs="Times New Roman"/>
          <w:b w:val="0"/>
          <w:color w:val="auto"/>
          <w:lang w:val="en-GB"/>
        </w:rPr>
        <w:t>a</w:t>
      </w:r>
      <w:r w:rsidR="001568BB">
        <w:rPr>
          <w:rFonts w:ascii="Minion Pro Capt" w:hAnsi="Minion Pro Capt" w:cs="Times New Roman"/>
          <w:b w:val="0"/>
          <w:color w:val="auto"/>
          <w:lang w:val="en-GB"/>
        </w:rPr>
        <w:t>nd</w:t>
      </w:r>
      <w:r w:rsidR="00EA16AA">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 </w:t>
      </w:r>
      <w:r w:rsidR="00EA16AA">
        <w:rPr>
          <w:rFonts w:ascii="Minion Pro Capt" w:hAnsi="Minion Pro Capt" w:cs="Times New Roman"/>
          <w:b w:val="0"/>
          <w:color w:val="auto"/>
          <w:lang w:val="en-GB"/>
        </w:rPr>
        <w:t>month</w:t>
      </w:r>
      <w:r w:rsidR="001568BB">
        <w:rPr>
          <w:rFonts w:ascii="Minion Pro Capt" w:hAnsi="Minion Pro Capt" w:cs="Times New Roman"/>
          <w:b w:val="0"/>
          <w:color w:val="auto"/>
          <w:lang w:val="en-GB"/>
        </w:rPr>
        <w:t>ly</w:t>
      </w:r>
      <w:r w:rsidR="00EA16AA">
        <w:rPr>
          <w:rFonts w:ascii="Minion Pro Capt" w:hAnsi="Minion Pro Capt" w:cs="Times New Roman"/>
          <w:b w:val="0"/>
          <w:color w:val="auto"/>
          <w:lang w:val="en-GB"/>
        </w:rPr>
        <w:t xml:space="preserve"> time </w:t>
      </w:r>
      <w:r w:rsidR="001568BB">
        <w:rPr>
          <w:rFonts w:ascii="Minion Pro Capt" w:hAnsi="Minion Pro Capt" w:cs="Times New Roman"/>
          <w:b w:val="0"/>
          <w:color w:val="auto"/>
          <w:lang w:val="en-GB"/>
        </w:rPr>
        <w:t>bin</w:t>
      </w:r>
      <w:r w:rsidR="0009501B">
        <w:rPr>
          <w:rFonts w:ascii="Minion Pro Capt" w:hAnsi="Minion Pro Capt" w:cs="Times New Roman"/>
          <w:b w:val="0"/>
          <w:color w:val="auto"/>
          <w:lang w:val="en-GB"/>
        </w:rPr>
        <w:t xml:space="preserve"> as the temporal unit of analysis. </w:t>
      </w:r>
      <w:r w:rsidR="00273788">
        <w:rPr>
          <w:rFonts w:ascii="Minion Pro Capt" w:hAnsi="Minion Pro Capt" w:cs="Times New Roman"/>
          <w:b w:val="0"/>
          <w:color w:val="auto"/>
          <w:lang w:val="en-GB"/>
        </w:rPr>
        <w:t xml:space="preserve">Thus, </w:t>
      </w:r>
      <w:r w:rsidR="00225D5F">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analysis of public opinions on policing in relation to the pandemic, simultaneously in space and time, is the</w:t>
      </w:r>
      <w:r w:rsidR="00225D5F">
        <w:rPr>
          <w:rFonts w:ascii="Minion Pro Capt" w:hAnsi="Minion Pro Capt" w:cs="Times New Roman"/>
          <w:b w:val="0"/>
          <w:color w:val="auto"/>
          <w:lang w:val="en-GB"/>
        </w:rPr>
        <w:t xml:space="preserve"> </w:t>
      </w:r>
      <w:r w:rsidR="00F005B1">
        <w:rPr>
          <w:rFonts w:ascii="Minion Pro Capt" w:hAnsi="Minion Pro Capt" w:cs="Times New Roman"/>
          <w:b w:val="0"/>
          <w:color w:val="auto"/>
          <w:lang w:val="en-GB"/>
        </w:rPr>
        <w:t>second</w:t>
      </w:r>
      <w:r w:rsidR="00287368">
        <w:rPr>
          <w:rFonts w:ascii="Minion Pro Capt" w:hAnsi="Minion Pro Capt" w:cs="Times New Roman"/>
          <w:b w:val="0"/>
          <w:color w:val="auto"/>
          <w:lang w:val="en-GB"/>
        </w:rPr>
        <w:t xml:space="preserve"> major </w:t>
      </w:r>
      <w:r w:rsidR="00273788">
        <w:rPr>
          <w:rFonts w:ascii="Minion Pro Capt" w:hAnsi="Minion Pro Capt" w:cs="Times New Roman"/>
          <w:b w:val="0"/>
          <w:color w:val="auto"/>
          <w:lang w:val="en-GB"/>
        </w:rPr>
        <w:t>contribution of our study.</w:t>
      </w:r>
    </w:p>
    <w:p w14:paraId="52E3E7AF" w14:textId="5CB9EBA8" w:rsidR="004D5300" w:rsidRDefault="004D5300" w:rsidP="002268BF">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w:t>
      </w:r>
      <w:r w:rsidR="009D7B97">
        <w:rPr>
          <w:rFonts w:ascii="Minion Pro Capt" w:hAnsi="Minion Pro Capt" w:cs="Times New Roman"/>
          <w:b w:val="0"/>
          <w:color w:val="auto"/>
          <w:lang w:val="en-GB"/>
        </w:rPr>
        <w:t xml:space="preserve">opinion analysis is </w:t>
      </w:r>
      <w:r>
        <w:rPr>
          <w:rFonts w:ascii="Minion Pro Capt" w:hAnsi="Minion Pro Capt" w:cs="Times New Roman"/>
          <w:b w:val="0"/>
          <w:color w:val="auto"/>
          <w:lang w:val="en-GB"/>
        </w:rPr>
        <w:t xml:space="preserve">the </w:t>
      </w:r>
      <w:r w:rsidR="0068399A">
        <w:rPr>
          <w:rFonts w:ascii="Minion Pro Capt" w:hAnsi="Minion Pro Capt" w:cs="Times New Roman"/>
          <w:b w:val="0"/>
          <w:color w:val="auto"/>
          <w:lang w:val="en-GB"/>
        </w:rPr>
        <w:t xml:space="preserve">representation of the </w:t>
      </w:r>
      <w:r>
        <w:rPr>
          <w:rFonts w:ascii="Minion Pro Capt" w:hAnsi="Minion Pro Capt" w:cs="Times New Roman"/>
          <w:b w:val="0"/>
          <w:color w:val="auto"/>
          <w:lang w:val="en-GB"/>
        </w:rPr>
        <w:t>result</w:t>
      </w:r>
      <w:r w:rsidR="0068399A">
        <w:rPr>
          <w:rFonts w:ascii="Minion Pro Capt" w:hAnsi="Minion Pro Capt" w:cs="Times New Roman"/>
          <w:b w:val="0"/>
          <w:color w:val="auto"/>
          <w:lang w:val="en-GB"/>
        </w:rPr>
        <w:t>s</w:t>
      </w:r>
      <w:r>
        <w:rPr>
          <w:rFonts w:ascii="Minion Pro Capt" w:hAnsi="Minion Pro Capt" w:cs="Times New Roman"/>
          <w:b w:val="0"/>
          <w:color w:val="auto"/>
          <w:lang w:val="en-GB"/>
        </w:rPr>
        <w:t xml:space="preserve">. </w:t>
      </w:r>
      <w:r w:rsidR="00CF2F45">
        <w:rPr>
          <w:rFonts w:ascii="Minion Pro Capt" w:hAnsi="Minion Pro Capt" w:cs="Times New Roman"/>
          <w:b w:val="0"/>
          <w:color w:val="auto"/>
          <w:lang w:val="en-GB"/>
        </w:rPr>
        <w:t xml:space="preserve">Kucher (2018) provides an overview of a </w:t>
      </w:r>
      <w:r w:rsidR="00405058">
        <w:rPr>
          <w:rFonts w:ascii="Minion Pro Capt" w:hAnsi="Minion Pro Capt" w:cs="Times New Roman"/>
          <w:b w:val="0"/>
          <w:color w:val="auto"/>
          <w:lang w:val="en-GB"/>
        </w:rPr>
        <w:t xml:space="preserve">wide range of visualization </w:t>
      </w:r>
      <w:r w:rsidR="00CF2F45">
        <w:rPr>
          <w:rFonts w:ascii="Minion Pro Capt" w:hAnsi="Minion Pro Capt" w:cs="Times New Roman"/>
          <w:b w:val="0"/>
          <w:color w:val="auto"/>
          <w:lang w:val="en-GB"/>
        </w:rPr>
        <w:t>methods</w:t>
      </w:r>
      <w:r w:rsidR="00405058">
        <w:rPr>
          <w:rFonts w:ascii="Minion Pro Capt" w:hAnsi="Minion Pro Capt" w:cs="Times New Roman"/>
          <w:b w:val="0"/>
          <w:color w:val="auto"/>
          <w:lang w:val="en-GB"/>
        </w:rPr>
        <w:t xml:space="preserve"> </w:t>
      </w:r>
      <w:r w:rsidR="00CF2F45">
        <w:rPr>
          <w:rFonts w:ascii="Minion Pro Capt" w:hAnsi="Minion Pro Capt" w:cs="Times New Roman"/>
          <w:b w:val="0"/>
          <w:color w:val="auto"/>
          <w:lang w:val="en-GB"/>
        </w:rPr>
        <w:t xml:space="preserve">that </w:t>
      </w:r>
      <w:r w:rsidR="00405058">
        <w:rPr>
          <w:rFonts w:ascii="Minion Pro Capt" w:hAnsi="Minion Pro Capt" w:cs="Times New Roman"/>
          <w:b w:val="0"/>
          <w:color w:val="auto"/>
          <w:lang w:val="en-GB"/>
        </w:rPr>
        <w:t xml:space="preserve">have been employed in previous </w:t>
      </w:r>
      <w:r w:rsidR="00CF2F45">
        <w:rPr>
          <w:rFonts w:ascii="Minion Pro Capt" w:hAnsi="Minion Pro Capt" w:cs="Times New Roman"/>
          <w:b w:val="0"/>
          <w:color w:val="auto"/>
          <w:lang w:val="en-GB"/>
        </w:rPr>
        <w:t>research. The</w:t>
      </w:r>
      <w:r>
        <w:rPr>
          <w:rFonts w:ascii="Minion Pro Capt" w:hAnsi="Minion Pro Capt" w:cs="Times New Roman"/>
          <w:b w:val="0"/>
          <w:color w:val="auto"/>
          <w:lang w:val="en-GB"/>
        </w:rPr>
        <w:t xml:space="preserve">se </w:t>
      </w:r>
      <w:r w:rsidR="00CF2F45">
        <w:rPr>
          <w:rFonts w:ascii="Minion Pro Capt" w:hAnsi="Minion Pro Capt" w:cs="Times New Roman"/>
          <w:b w:val="0"/>
          <w:color w:val="auto"/>
          <w:lang w:val="en-GB"/>
        </w:rPr>
        <w:t xml:space="preserve">range from </w:t>
      </w:r>
      <w:r w:rsidR="0065022C">
        <w:rPr>
          <w:rFonts w:ascii="Minion Pro Capt" w:hAnsi="Minion Pro Capt" w:cs="Times New Roman"/>
          <w:b w:val="0"/>
          <w:color w:val="auto"/>
          <w:lang w:val="en-GB"/>
        </w:rPr>
        <w:t xml:space="preserve">basic </w:t>
      </w:r>
      <w:r w:rsidR="00CF2F45">
        <w:rPr>
          <w:rFonts w:ascii="Minion Pro Capt" w:hAnsi="Minion Pro Capt" w:cs="Times New Roman"/>
          <w:b w:val="0"/>
          <w:color w:val="auto"/>
          <w:lang w:val="en-GB"/>
        </w:rPr>
        <w:t xml:space="preserve"> tools such as pie or bar charts (</w:t>
      </w:r>
      <w:r w:rsidR="0065022C">
        <w:rPr>
          <w:rFonts w:ascii="Minion Pro Capt" w:hAnsi="Minion Pro Capt" w:cs="Times New Roman"/>
          <w:b w:val="0"/>
          <w:color w:val="auto"/>
          <w:lang w:val="en-GB"/>
        </w:rPr>
        <w:t xml:space="preserve">used to represent </w:t>
      </w:r>
      <w:r w:rsidR="00CF2F45">
        <w:rPr>
          <w:rFonts w:ascii="Minion Pro Capt" w:hAnsi="Minion Pro Capt" w:cs="Times New Roman"/>
          <w:b w:val="0"/>
          <w:color w:val="auto"/>
          <w:lang w:val="en-GB"/>
        </w:rPr>
        <w:t xml:space="preserve">a simple summary for the proportion of positive/negative sentiment) to </w:t>
      </w:r>
      <w:r w:rsidR="0065022C">
        <w:rPr>
          <w:rFonts w:ascii="Minion Pro Capt" w:hAnsi="Minion Pro Capt" w:cs="Times New Roman"/>
          <w:b w:val="0"/>
          <w:color w:val="auto"/>
          <w:lang w:val="en-GB"/>
        </w:rPr>
        <w:t>advance</w:t>
      </w:r>
      <w:r w:rsidR="00CF2F45">
        <w:rPr>
          <w:rFonts w:ascii="Minion Pro Capt" w:hAnsi="Minion Pro Capt" w:cs="Times New Roman"/>
          <w:b w:val="0"/>
          <w:color w:val="auto"/>
          <w:lang w:val="en-GB"/>
        </w:rPr>
        <w:t xml:space="preserve"> groups involving self-organizing term association </w:t>
      </w:r>
      <w:r w:rsidR="0065022C">
        <w:rPr>
          <w:rFonts w:ascii="Minion Pro Capt" w:hAnsi="Minion Pro Capt" w:cs="Times New Roman"/>
          <w:b w:val="0"/>
          <w:color w:val="auto"/>
          <w:lang w:val="en-GB"/>
        </w:rPr>
        <w:t xml:space="preserve">maps (used for representing complex multi-dimension geospatial sentiment information). </w:t>
      </w:r>
      <w:r w:rsidR="00921DAF">
        <w:rPr>
          <w:rFonts w:ascii="Minion Pro Capt" w:hAnsi="Minion Pro Capt" w:cs="Times New Roman"/>
          <w:b w:val="0"/>
          <w:color w:val="auto"/>
          <w:lang w:val="en-GB"/>
        </w:rPr>
        <w:t>Mostly</w:t>
      </w:r>
      <w:r w:rsidR="001635A6">
        <w:rPr>
          <w:rFonts w:ascii="Minion Pro Capt" w:hAnsi="Minion Pro Capt" w:cs="Times New Roman"/>
          <w:b w:val="0"/>
          <w:color w:val="auto"/>
          <w:lang w:val="en-GB"/>
        </w:rPr>
        <w:t xml:space="preserve">, the choice of visualization tool depends on the </w:t>
      </w:r>
      <w:r>
        <w:rPr>
          <w:rFonts w:ascii="Minion Pro Capt" w:hAnsi="Minion Pro Capt" w:cs="Times New Roman"/>
          <w:b w:val="0"/>
          <w:color w:val="auto"/>
          <w:lang w:val="en-GB"/>
        </w:rPr>
        <w:t xml:space="preserve">actual </w:t>
      </w:r>
      <w:r w:rsidR="001635A6">
        <w:rPr>
          <w:rFonts w:ascii="Minion Pro Capt" w:hAnsi="Minion Pro Capt" w:cs="Times New Roman"/>
          <w:b w:val="0"/>
          <w:color w:val="auto"/>
          <w:lang w:val="en-GB"/>
        </w:rPr>
        <w:t xml:space="preserve">aspects of the </w:t>
      </w:r>
      <w:r>
        <w:rPr>
          <w:rFonts w:ascii="Minion Pro Capt" w:hAnsi="Minion Pro Capt" w:cs="Times New Roman"/>
          <w:b w:val="0"/>
          <w:color w:val="auto"/>
          <w:lang w:val="en-GB"/>
        </w:rPr>
        <w:t xml:space="preserve">measured </w:t>
      </w:r>
      <w:r w:rsidR="001635A6">
        <w:rPr>
          <w:rFonts w:ascii="Minion Pro Capt" w:hAnsi="Minion Pro Capt" w:cs="Times New Roman"/>
          <w:b w:val="0"/>
          <w:color w:val="auto"/>
          <w:lang w:val="en-GB"/>
        </w:rPr>
        <w:t xml:space="preserve">opinion </w:t>
      </w:r>
      <w:r w:rsidR="00B04C41">
        <w:rPr>
          <w:rFonts w:ascii="Minion Pro Capt" w:hAnsi="Minion Pro Capt" w:cs="Times New Roman"/>
          <w:b w:val="0"/>
          <w:color w:val="auto"/>
          <w:lang w:val="en-GB"/>
        </w:rPr>
        <w:t>being</w:t>
      </w:r>
      <w:r w:rsidR="001635A6">
        <w:rPr>
          <w:rFonts w:ascii="Minion Pro Capt" w:hAnsi="Minion Pro Capt" w:cs="Times New Roman"/>
          <w:b w:val="0"/>
          <w:color w:val="auto"/>
          <w:lang w:val="en-GB"/>
        </w:rPr>
        <w:t xml:space="preserve"> </w:t>
      </w:r>
      <w:r w:rsidR="00921DAF">
        <w:rPr>
          <w:rFonts w:ascii="Minion Pro Capt" w:hAnsi="Minion Pro Capt" w:cs="Times New Roman"/>
          <w:b w:val="0"/>
          <w:color w:val="auto"/>
          <w:lang w:val="en-GB"/>
        </w:rPr>
        <w:t>represented</w:t>
      </w:r>
      <w:r w:rsidR="001635A6">
        <w:rPr>
          <w:rFonts w:ascii="Minion Pro Capt" w:hAnsi="Minion Pro Capt" w:cs="Times New Roman"/>
          <w:b w:val="0"/>
          <w:color w:val="auto"/>
          <w:lang w:val="en-GB"/>
        </w:rPr>
        <w:t xml:space="preserve">. For example, </w:t>
      </w:r>
      <w:r w:rsidR="00B04C41">
        <w:rPr>
          <w:rFonts w:ascii="Minion Pro Capt" w:hAnsi="Minion Pro Capt" w:cs="Times New Roman"/>
          <w:b w:val="0"/>
          <w:color w:val="auto"/>
          <w:lang w:val="en-GB"/>
        </w:rPr>
        <w:t xml:space="preserve">a </w:t>
      </w:r>
      <w:r w:rsidR="001635A6">
        <w:rPr>
          <w:rFonts w:ascii="Minion Pro Capt" w:hAnsi="Minion Pro Capt" w:cs="Times New Roman"/>
          <w:b w:val="0"/>
          <w:color w:val="auto"/>
          <w:lang w:val="en-GB"/>
        </w:rPr>
        <w:t xml:space="preserve">basic line graph </w:t>
      </w:r>
      <w:r>
        <w:rPr>
          <w:rFonts w:ascii="Minion Pro Capt" w:hAnsi="Minion Pro Capt" w:cs="Times New Roman"/>
          <w:b w:val="0"/>
          <w:color w:val="auto"/>
          <w:lang w:val="en-GB"/>
        </w:rPr>
        <w:t xml:space="preserve">is effective for time series plot, while sequential </w:t>
      </w:r>
      <w:r w:rsidR="001635A6">
        <w:rPr>
          <w:rFonts w:ascii="Minion Pro Capt" w:hAnsi="Minion Pro Capt" w:cs="Times New Roman"/>
          <w:b w:val="0"/>
          <w:color w:val="auto"/>
          <w:lang w:val="en-GB"/>
        </w:rPr>
        <w:t xml:space="preserve">geospatial </w:t>
      </w:r>
      <w:r>
        <w:rPr>
          <w:rFonts w:ascii="Minion Pro Capt" w:hAnsi="Minion Pro Capt" w:cs="Times New Roman"/>
          <w:b w:val="0"/>
          <w:color w:val="auto"/>
          <w:lang w:val="en-GB"/>
        </w:rPr>
        <w:t>map</w:t>
      </w:r>
      <w:r w:rsidR="00B04C41">
        <w:rPr>
          <w:rFonts w:ascii="Minion Pro Capt" w:hAnsi="Minion Pro Capt" w:cs="Times New Roman"/>
          <w:b w:val="0"/>
          <w:color w:val="auto"/>
          <w:lang w:val="en-GB"/>
        </w:rPr>
        <w:t>s</w:t>
      </w:r>
      <w:r>
        <w:rPr>
          <w:rFonts w:ascii="Minion Pro Capt" w:hAnsi="Minion Pro Capt" w:cs="Times New Roman"/>
          <w:b w:val="0"/>
          <w:color w:val="auto"/>
          <w:lang w:val="en-GB"/>
        </w:rPr>
        <w:t xml:space="preserve"> </w:t>
      </w:r>
      <w:r w:rsidR="00B04C41">
        <w:rPr>
          <w:rFonts w:ascii="Minion Pro Capt" w:hAnsi="Minion Pro Capt" w:cs="Times New Roman"/>
          <w:b w:val="0"/>
          <w:color w:val="auto"/>
          <w:lang w:val="en-GB"/>
        </w:rPr>
        <w:t xml:space="preserve">are </w:t>
      </w:r>
      <w:r>
        <w:rPr>
          <w:rFonts w:ascii="Minion Pro Capt" w:hAnsi="Minion Pro Capt" w:cs="Times New Roman"/>
          <w:b w:val="0"/>
          <w:color w:val="auto"/>
          <w:lang w:val="en-GB"/>
        </w:rPr>
        <w:t xml:space="preserve">effective for revealing </w:t>
      </w:r>
      <w:r w:rsidR="001635A6">
        <w:rPr>
          <w:rFonts w:ascii="Minion Pro Capt" w:hAnsi="Minion Pro Capt" w:cs="Times New Roman"/>
          <w:b w:val="0"/>
          <w:color w:val="auto"/>
          <w:lang w:val="en-GB"/>
        </w:rPr>
        <w:t>spatial patterning</w:t>
      </w:r>
      <w:r>
        <w:rPr>
          <w:rFonts w:ascii="Minion Pro Capt" w:hAnsi="Minion Pro Capt" w:cs="Times New Roman"/>
          <w:b w:val="0"/>
          <w:color w:val="auto"/>
          <w:lang w:val="en-GB"/>
        </w:rPr>
        <w:t xml:space="preserve"> and clustering </w:t>
      </w:r>
      <w:r w:rsidR="001635A6">
        <w:rPr>
          <w:rFonts w:ascii="Minion Pro Capt" w:hAnsi="Minion Pro Capt" w:cs="Times New Roman"/>
          <w:b w:val="0"/>
          <w:color w:val="auto"/>
          <w:lang w:val="en-GB"/>
        </w:rPr>
        <w:t xml:space="preserve">of opinion across </w:t>
      </w:r>
      <w:r>
        <w:rPr>
          <w:rFonts w:ascii="Minion Pro Capt" w:hAnsi="Minion Pro Capt" w:cs="Times New Roman"/>
          <w:b w:val="0"/>
          <w:color w:val="auto"/>
          <w:lang w:val="en-GB"/>
        </w:rPr>
        <w:t xml:space="preserve">the space. </w:t>
      </w:r>
      <w:r w:rsidR="001635A6">
        <w:rPr>
          <w:rFonts w:ascii="Minion Pro Capt" w:hAnsi="Minion Pro Capt" w:cs="Times New Roman"/>
          <w:b w:val="0"/>
          <w:color w:val="auto"/>
          <w:lang w:val="en-GB"/>
        </w:rPr>
        <w:t xml:space="preserve">In this study, </w:t>
      </w:r>
      <w:r>
        <w:rPr>
          <w:rFonts w:ascii="Minion Pro Capt" w:hAnsi="Minion Pro Capt" w:cs="Times New Roman"/>
          <w:b w:val="0"/>
          <w:color w:val="auto"/>
          <w:lang w:val="en-GB"/>
        </w:rPr>
        <w:t>we employ simple graphical tools, such as the radar</w:t>
      </w:r>
      <w:r w:rsidR="00E44761">
        <w:rPr>
          <w:rFonts w:ascii="Minion Pro Capt" w:hAnsi="Minion Pro Capt" w:cs="Times New Roman"/>
          <w:b w:val="0"/>
          <w:color w:val="auto"/>
          <w:lang w:val="en-GB"/>
        </w:rPr>
        <w:t xml:space="preserve"> </w:t>
      </w:r>
      <w:r>
        <w:rPr>
          <w:rFonts w:ascii="Minion Pro Capt" w:hAnsi="Minion Pro Capt" w:cs="Times New Roman"/>
          <w:b w:val="0"/>
          <w:color w:val="auto"/>
          <w:lang w:val="en-GB"/>
        </w:rPr>
        <w:t>charts and sequential geospatial map</w:t>
      </w:r>
      <w:r w:rsidR="00B04C41">
        <w:rPr>
          <w:rFonts w:ascii="Minion Pro Capt" w:hAnsi="Minion Pro Capt" w:cs="Times New Roman"/>
          <w:b w:val="0"/>
          <w:color w:val="auto"/>
          <w:lang w:val="en-GB"/>
        </w:rPr>
        <w:t>s</w:t>
      </w:r>
      <w:r>
        <w:rPr>
          <w:rFonts w:ascii="Minion Pro Capt" w:hAnsi="Minion Pro Capt" w:cs="Times New Roman"/>
          <w:b w:val="0"/>
          <w:color w:val="auto"/>
          <w:lang w:val="en-GB"/>
        </w:rPr>
        <w:t xml:space="preserve">. </w:t>
      </w:r>
    </w:p>
    <w:p w14:paraId="0C3C04DC" w14:textId="6F5042F1" w:rsidR="00B10BDB" w:rsidRDefault="00622E6D" w:rsidP="00A0632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lastRenderedPageBreak/>
        <w:t xml:space="preserve">An over-arching aim of our </w:t>
      </w:r>
      <w:r w:rsidR="00B10BDB">
        <w:rPr>
          <w:rFonts w:ascii="Minion Pro Capt" w:hAnsi="Minion Pro Capt" w:cs="Times New Roman"/>
          <w:b w:val="0"/>
          <w:color w:val="auto"/>
          <w:lang w:val="en-GB"/>
        </w:rPr>
        <w:t>work</w:t>
      </w:r>
      <w:r>
        <w:rPr>
          <w:rFonts w:ascii="Minion Pro Capt" w:hAnsi="Minion Pro Capt" w:cs="Times New Roman"/>
          <w:b w:val="0"/>
          <w:color w:val="auto"/>
          <w:lang w:val="en-GB"/>
        </w:rPr>
        <w:t xml:space="preserve"> is to </w:t>
      </w:r>
      <w:r w:rsidR="00B10BDB">
        <w:rPr>
          <w:rFonts w:ascii="Minion Pro Capt" w:hAnsi="Minion Pro Capt" w:cs="Times New Roman"/>
          <w:b w:val="0"/>
          <w:color w:val="auto"/>
          <w:lang w:val="en-GB"/>
        </w:rPr>
        <w:t>facilitate</w:t>
      </w:r>
      <w:r>
        <w:rPr>
          <w:rFonts w:ascii="Minion Pro Capt" w:hAnsi="Minion Pro Capt" w:cs="Times New Roman"/>
          <w:b w:val="0"/>
          <w:color w:val="auto"/>
          <w:lang w:val="en-GB"/>
        </w:rPr>
        <w:t xml:space="preserve"> reproducibility and further adaptation of our </w:t>
      </w:r>
      <w:r w:rsidR="00B10BDB">
        <w:rPr>
          <w:rFonts w:ascii="Minion Pro Capt" w:hAnsi="Minion Pro Capt" w:cs="Times New Roman"/>
          <w:b w:val="0"/>
          <w:color w:val="auto"/>
          <w:lang w:val="en-GB"/>
        </w:rPr>
        <w:t>research</w:t>
      </w:r>
      <w:r>
        <w:rPr>
          <w:rFonts w:ascii="Minion Pro Capt" w:hAnsi="Minion Pro Capt" w:cs="Times New Roman"/>
          <w:b w:val="0"/>
          <w:color w:val="auto"/>
          <w:lang w:val="en-GB"/>
        </w:rPr>
        <w:t xml:space="preserve">. Hence, </w:t>
      </w:r>
      <w:r w:rsidR="004D5300">
        <w:rPr>
          <w:rFonts w:ascii="Minion Pro Capt" w:hAnsi="Minion Pro Capt" w:cs="Times New Roman"/>
          <w:b w:val="0"/>
          <w:color w:val="auto"/>
          <w:lang w:val="en-GB"/>
        </w:rPr>
        <w:t xml:space="preserve">we provide the open source codes that have been used to perform our analysis in its entirety. Our goal is to allow other  academic researchers and police analysts  to  replicate our work, and customise our code to suit their respective aim and objective. We discuss how our analytical framework could be tailored towards studying the public opinions on policing with respect to any other context. </w:t>
      </w:r>
      <w:r w:rsidR="00B10BDB">
        <w:rPr>
          <w:rFonts w:ascii="Minion Pro Capt" w:hAnsi="Minion Pro Capt" w:cs="Times New Roman"/>
          <w:b w:val="0"/>
          <w:color w:val="auto"/>
          <w:lang w:val="en-GB"/>
        </w:rPr>
        <w:t xml:space="preserve">This is </w:t>
      </w:r>
      <w:r w:rsidR="00E44761">
        <w:rPr>
          <w:rFonts w:ascii="Minion Pro Capt" w:hAnsi="Minion Pro Capt" w:cs="Times New Roman"/>
          <w:b w:val="0"/>
          <w:color w:val="auto"/>
          <w:lang w:val="en-GB"/>
        </w:rPr>
        <w:t xml:space="preserve">another </w:t>
      </w:r>
      <w:r w:rsidR="00B10BDB">
        <w:rPr>
          <w:rFonts w:ascii="Minion Pro Capt" w:hAnsi="Minion Pro Capt" w:cs="Times New Roman"/>
          <w:b w:val="0"/>
          <w:color w:val="auto"/>
          <w:lang w:val="en-GB"/>
        </w:rPr>
        <w:t xml:space="preserve">contribution of </w:t>
      </w:r>
      <w:r w:rsidR="004D5300">
        <w:rPr>
          <w:rFonts w:ascii="Minion Pro Capt" w:hAnsi="Minion Pro Capt" w:cs="Times New Roman"/>
          <w:b w:val="0"/>
          <w:color w:val="auto"/>
          <w:lang w:val="en-GB"/>
        </w:rPr>
        <w:t>our work</w:t>
      </w:r>
      <w:r w:rsidR="00B10BDB">
        <w:rPr>
          <w:rFonts w:ascii="Minion Pro Capt" w:hAnsi="Minion Pro Capt" w:cs="Times New Roman"/>
          <w:b w:val="0"/>
          <w:color w:val="auto"/>
          <w:lang w:val="en-GB"/>
        </w:rPr>
        <w:t xml:space="preserve">. </w:t>
      </w:r>
    </w:p>
    <w:p w14:paraId="75932F0E" w14:textId="60C6299B" w:rsidR="009C493C" w:rsidRDefault="00B10BDB" w:rsidP="00B60A9D">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The structure of this paper is as follows: First</w:t>
      </w:r>
      <w:r w:rsidR="00DE1CF0">
        <w:rPr>
          <w:rFonts w:ascii="Minion Pro Capt" w:hAnsi="Minion Pro Capt" w:cs="Times New Roman"/>
          <w:b w:val="0"/>
          <w:color w:val="auto"/>
          <w:lang w:val="en-GB"/>
        </w:rPr>
        <w:t>ly</w:t>
      </w:r>
      <w:r>
        <w:rPr>
          <w:rFonts w:ascii="Minion Pro Capt" w:hAnsi="Minion Pro Capt" w:cs="Times New Roman"/>
          <w:b w:val="0"/>
          <w:color w:val="auto"/>
          <w:lang w:val="en-GB"/>
        </w:rPr>
        <w:t xml:space="preserve">, </w:t>
      </w:r>
      <w:r w:rsidR="004C68D1">
        <w:rPr>
          <w:rFonts w:ascii="Minion Pro Capt" w:hAnsi="Minion Pro Capt" w:cs="Times New Roman"/>
          <w:b w:val="0"/>
          <w:color w:val="auto"/>
          <w:lang w:val="en-GB"/>
        </w:rPr>
        <w:t xml:space="preserve">we </w:t>
      </w:r>
      <w:r>
        <w:rPr>
          <w:rFonts w:ascii="Minion Pro Capt" w:hAnsi="Minion Pro Capt" w:cs="Times New Roman"/>
          <w:b w:val="0"/>
          <w:color w:val="auto"/>
          <w:lang w:val="en-GB"/>
        </w:rPr>
        <w:t xml:space="preserve">provide a brief overview of </w:t>
      </w:r>
      <w:r w:rsidR="009C493C">
        <w:rPr>
          <w:rFonts w:ascii="Minion Pro Capt" w:hAnsi="Minion Pro Capt" w:cs="Times New Roman"/>
          <w:b w:val="0"/>
          <w:color w:val="auto"/>
          <w:lang w:val="en-GB"/>
        </w:rPr>
        <w:t xml:space="preserve">related work, focussing on </w:t>
      </w:r>
      <w:r w:rsidR="004D5300">
        <w:rPr>
          <w:rFonts w:ascii="Minion Pro Capt" w:hAnsi="Minion Pro Capt" w:cs="Times New Roman"/>
          <w:b w:val="0"/>
          <w:color w:val="auto"/>
          <w:lang w:val="en-GB"/>
        </w:rPr>
        <w:t xml:space="preserve">the opinion analysis, </w:t>
      </w:r>
      <w:r w:rsidR="005165EA">
        <w:rPr>
          <w:rFonts w:ascii="Minion Pro Capt" w:hAnsi="Minion Pro Capt" w:cs="Times New Roman"/>
          <w:b w:val="0"/>
          <w:color w:val="auto"/>
          <w:lang w:val="en-GB"/>
        </w:rPr>
        <w:t xml:space="preserve">henceforth </w:t>
      </w:r>
      <w:r w:rsidR="004D5300">
        <w:rPr>
          <w:rFonts w:ascii="Minion Pro Capt" w:hAnsi="Minion Pro Capt" w:cs="Times New Roman"/>
          <w:b w:val="0"/>
          <w:color w:val="auto"/>
          <w:lang w:val="en-GB"/>
        </w:rPr>
        <w:t xml:space="preserve">referred to as </w:t>
      </w:r>
      <w:r w:rsidR="005165EA">
        <w:rPr>
          <w:rFonts w:ascii="Minion Pro Capt" w:hAnsi="Minion Pro Capt" w:cs="Times New Roman"/>
          <w:b w:val="0"/>
          <w:color w:val="auto"/>
          <w:lang w:val="en-GB"/>
        </w:rPr>
        <w:t>‘</w:t>
      </w:r>
      <w:r w:rsidR="009C493C">
        <w:rPr>
          <w:rFonts w:ascii="Minion Pro Capt" w:hAnsi="Minion Pro Capt" w:cs="Times New Roman"/>
          <w:b w:val="0"/>
          <w:color w:val="auto"/>
          <w:lang w:val="en-GB"/>
        </w:rPr>
        <w:t>sentiment analysis</w:t>
      </w:r>
      <w:r w:rsidR="005165EA">
        <w:rPr>
          <w:rFonts w:ascii="Minion Pro Capt" w:hAnsi="Minion Pro Capt" w:cs="Times New Roman"/>
          <w:b w:val="0"/>
          <w:color w:val="auto"/>
          <w:lang w:val="en-GB"/>
        </w:rPr>
        <w:t>’</w:t>
      </w:r>
      <w:r w:rsidR="004D5300">
        <w:rPr>
          <w:rFonts w:ascii="Minion Pro Capt" w:hAnsi="Minion Pro Capt" w:cs="Times New Roman"/>
          <w:b w:val="0"/>
          <w:color w:val="auto"/>
          <w:lang w:val="en-GB"/>
        </w:rPr>
        <w:t xml:space="preserve">, </w:t>
      </w:r>
      <w:r w:rsidR="005165EA">
        <w:rPr>
          <w:rFonts w:ascii="Minion Pro Capt" w:hAnsi="Minion Pro Capt" w:cs="Times New Roman"/>
          <w:b w:val="0"/>
          <w:color w:val="auto"/>
          <w:lang w:val="en-GB"/>
        </w:rPr>
        <w:t xml:space="preserve">as well as its </w:t>
      </w:r>
      <w:r w:rsidR="009C493C">
        <w:rPr>
          <w:rFonts w:ascii="Minion Pro Capt" w:hAnsi="Minion Pro Capt" w:cs="Times New Roman"/>
          <w:b w:val="0"/>
          <w:color w:val="auto"/>
          <w:lang w:val="en-GB"/>
        </w:rPr>
        <w:t>application</w:t>
      </w:r>
      <w:r w:rsidR="004D5300">
        <w:rPr>
          <w:rFonts w:ascii="Minion Pro Capt" w:hAnsi="Minion Pro Capt" w:cs="Times New Roman"/>
          <w:b w:val="0"/>
          <w:color w:val="auto"/>
          <w:lang w:val="en-GB"/>
        </w:rPr>
        <w:t>s</w:t>
      </w:r>
      <w:r w:rsidR="009C493C">
        <w:rPr>
          <w:rFonts w:ascii="Minion Pro Capt" w:hAnsi="Minion Pro Capt" w:cs="Times New Roman"/>
          <w:b w:val="0"/>
          <w:color w:val="auto"/>
          <w:lang w:val="en-GB"/>
        </w:rPr>
        <w:t xml:space="preserve"> in</w:t>
      </w:r>
      <w:r w:rsidR="004D5300">
        <w:rPr>
          <w:rFonts w:ascii="Minion Pro Capt" w:hAnsi="Minion Pro Capt" w:cs="Times New Roman"/>
          <w:b w:val="0"/>
          <w:color w:val="auto"/>
          <w:lang w:val="en-GB"/>
        </w:rPr>
        <w:t xml:space="preserve"> </w:t>
      </w:r>
      <w:r w:rsidR="00910469">
        <w:rPr>
          <w:rFonts w:ascii="Minion Pro Capt" w:hAnsi="Minion Pro Capt" w:cs="Times New Roman"/>
          <w:b w:val="0"/>
          <w:color w:val="auto"/>
          <w:lang w:val="en-GB"/>
        </w:rPr>
        <w:t>two relevant fields –</w:t>
      </w:r>
      <w:r w:rsidR="001214B6">
        <w:rPr>
          <w:rFonts w:ascii="Minion Pro Capt" w:hAnsi="Minion Pro Capt" w:cs="Times New Roman"/>
          <w:b w:val="0"/>
          <w:color w:val="auto"/>
          <w:lang w:val="en-GB"/>
        </w:rPr>
        <w:t xml:space="preserve"> </w:t>
      </w:r>
      <w:r w:rsidR="004D5300">
        <w:rPr>
          <w:rFonts w:ascii="Minion Pro Capt" w:hAnsi="Minion Pro Capt" w:cs="Times New Roman"/>
          <w:b w:val="0"/>
          <w:color w:val="auto"/>
          <w:lang w:val="en-GB"/>
        </w:rPr>
        <w:t xml:space="preserve">law enforcement and </w:t>
      </w:r>
      <w:r w:rsidR="00910469">
        <w:rPr>
          <w:rFonts w:ascii="Minion Pro Capt" w:hAnsi="Minion Pro Capt" w:cs="Times New Roman"/>
          <w:b w:val="0"/>
          <w:color w:val="auto"/>
          <w:lang w:val="en-GB"/>
        </w:rPr>
        <w:t xml:space="preserve">the </w:t>
      </w:r>
      <w:r w:rsidR="009C493C">
        <w:rPr>
          <w:rFonts w:ascii="Minion Pro Capt" w:hAnsi="Minion Pro Capt" w:cs="Times New Roman"/>
          <w:b w:val="0"/>
          <w:color w:val="auto"/>
          <w:lang w:val="en-GB"/>
        </w:rPr>
        <w:t>pandemic</w:t>
      </w:r>
      <w:r w:rsidR="004D5300">
        <w:rPr>
          <w:rFonts w:ascii="Minion Pro Capt" w:hAnsi="Minion Pro Capt" w:cs="Times New Roman"/>
          <w:b w:val="0"/>
          <w:color w:val="auto"/>
          <w:lang w:val="en-GB"/>
        </w:rPr>
        <w:t xml:space="preserve">. </w:t>
      </w:r>
      <w:r w:rsidR="009C493C">
        <w:rPr>
          <w:rFonts w:ascii="Minion Pro Capt" w:hAnsi="Minion Pro Capt" w:cs="Times New Roman"/>
          <w:b w:val="0"/>
          <w:color w:val="auto"/>
          <w:lang w:val="en-GB"/>
        </w:rPr>
        <w:t xml:space="preserve">We discuss the development of our systematic framework for measuring </w:t>
      </w:r>
      <w:r w:rsidR="004B0372">
        <w:rPr>
          <w:rFonts w:ascii="Minion Pro Capt" w:hAnsi="Minion Pro Capt" w:cs="Times New Roman"/>
          <w:b w:val="0"/>
          <w:color w:val="auto"/>
          <w:lang w:val="en-GB"/>
        </w:rPr>
        <w:t>the inequality</w:t>
      </w:r>
      <w:r w:rsidR="004B0372">
        <w:rPr>
          <w:rFonts w:ascii="Minion Pro Capt" w:hAnsi="Minion Pro Capt" w:cs="Times New Roman"/>
          <w:b w:val="0"/>
          <w:color w:val="auto"/>
          <w:lang w:val="en-GB"/>
        </w:rPr>
        <w:t xml:space="preserve"> </w:t>
      </w:r>
      <w:r w:rsidR="009C493C">
        <w:rPr>
          <w:rFonts w:ascii="Minion Pro Capt" w:hAnsi="Minion Pro Capt" w:cs="Times New Roman"/>
          <w:b w:val="0"/>
          <w:color w:val="auto"/>
          <w:lang w:val="en-GB"/>
        </w:rPr>
        <w:t>in public opinion</w:t>
      </w:r>
      <w:r w:rsidR="004B0372">
        <w:rPr>
          <w:rFonts w:ascii="Minion Pro Capt" w:hAnsi="Minion Pro Capt" w:cs="Times New Roman"/>
          <w:b w:val="0"/>
          <w:color w:val="auto"/>
          <w:lang w:val="en-GB"/>
        </w:rPr>
        <w:t xml:space="preserve"> towards policing</w:t>
      </w:r>
      <w:r w:rsidR="00910469">
        <w:rPr>
          <w:rFonts w:ascii="Minion Pro Capt" w:hAnsi="Minion Pro Capt" w:cs="Times New Roman"/>
          <w:b w:val="0"/>
          <w:color w:val="auto"/>
          <w:lang w:val="en-GB"/>
        </w:rPr>
        <w:t xml:space="preserve">, spatially and temporally. We then present the </w:t>
      </w:r>
      <w:r w:rsidR="00D34E4A">
        <w:rPr>
          <w:rFonts w:ascii="Minion Pro Capt" w:hAnsi="Minion Pro Capt" w:cs="Times New Roman"/>
          <w:b w:val="0"/>
          <w:color w:val="auto"/>
          <w:lang w:val="en-GB"/>
        </w:rPr>
        <w:t xml:space="preserve">case study, results and discussion sections. We conclude by explaining the significance of our study and plans for future research. </w:t>
      </w:r>
    </w:p>
    <w:p w14:paraId="2A8122B3" w14:textId="77777777" w:rsidR="003C5535" w:rsidRDefault="003C5535" w:rsidP="0077035E">
      <w:pPr>
        <w:pStyle w:val="2"/>
        <w:spacing w:before="240" w:after="120"/>
        <w:ind w:leftChars="0" w:left="0"/>
      </w:pPr>
      <w:r w:rsidRPr="003C5535">
        <w:t>1.1</w:t>
      </w:r>
      <w:r w:rsidRPr="003C5535">
        <w:tab/>
      </w:r>
      <w:r w:rsidR="00E9587A">
        <w:t xml:space="preserve">Aim and </w:t>
      </w:r>
      <w:r w:rsidR="00223C4B">
        <w:t>Research Questions</w:t>
      </w:r>
    </w:p>
    <w:p w14:paraId="371CF52F" w14:textId="542193D9" w:rsidR="00223C4B" w:rsidRDefault="00550D4B" w:rsidP="003C5535">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The </w:t>
      </w:r>
      <w:r w:rsidR="00223C4B">
        <w:rPr>
          <w:rFonts w:ascii="Minion Pro Capt" w:hAnsi="Minion Pro Capt"/>
          <w:b w:val="0"/>
          <w:color w:val="auto"/>
          <w:sz w:val="24"/>
          <w:szCs w:val="24"/>
          <w:lang w:val="en-GB"/>
        </w:rPr>
        <w:t xml:space="preserve">primary </w:t>
      </w:r>
      <w:r>
        <w:rPr>
          <w:rFonts w:ascii="Minion Pro Capt" w:hAnsi="Minion Pro Capt"/>
          <w:b w:val="0"/>
          <w:color w:val="auto"/>
          <w:sz w:val="24"/>
          <w:szCs w:val="24"/>
          <w:lang w:val="en-GB"/>
        </w:rPr>
        <w:t xml:space="preserve">aim of this study is to assess the impacts of </w:t>
      </w:r>
      <w:r w:rsidR="00223C4B">
        <w:rPr>
          <w:rFonts w:ascii="Minion Pro Capt" w:hAnsi="Minion Pro Capt"/>
          <w:b w:val="0"/>
          <w:color w:val="auto"/>
          <w:sz w:val="24"/>
          <w:szCs w:val="24"/>
          <w:lang w:val="en-GB"/>
        </w:rPr>
        <w:t>COVI</w:t>
      </w:r>
      <w:r w:rsidR="00CC1DC7">
        <w:rPr>
          <w:rFonts w:ascii="Minion Pro Capt" w:hAnsi="Minion Pro Capt"/>
          <w:b w:val="0"/>
          <w:color w:val="auto"/>
          <w:sz w:val="24"/>
          <w:szCs w:val="24"/>
          <w:lang w:val="en-GB"/>
        </w:rPr>
        <w:t>D</w:t>
      </w:r>
      <w:r w:rsidR="00223C4B">
        <w:rPr>
          <w:rFonts w:ascii="Minion Pro Capt" w:hAnsi="Minion Pro Capt"/>
          <w:b w:val="0"/>
          <w:color w:val="auto"/>
          <w:sz w:val="24"/>
          <w:szCs w:val="24"/>
          <w:lang w:val="en-GB"/>
        </w:rPr>
        <w:t>-19 pandemic (tweets) on the orientation of public opinion concerning policing across England and Wales, over a period of three months. Our research</w:t>
      </w:r>
      <w:r w:rsidR="00D40B63">
        <w:rPr>
          <w:rFonts w:ascii="Minion Pro Capt" w:hAnsi="Minion Pro Capt"/>
          <w:b w:val="0"/>
          <w:color w:val="auto"/>
          <w:sz w:val="24"/>
          <w:szCs w:val="24"/>
          <w:lang w:val="en-GB"/>
        </w:rPr>
        <w:t xml:space="preserve"> strategy is </w:t>
      </w:r>
      <w:r w:rsidR="00223C4B">
        <w:rPr>
          <w:rFonts w:ascii="Minion Pro Capt" w:hAnsi="Minion Pro Capt"/>
          <w:b w:val="0"/>
          <w:color w:val="auto"/>
          <w:sz w:val="24"/>
          <w:szCs w:val="24"/>
          <w:lang w:val="en-GB"/>
        </w:rPr>
        <w:t xml:space="preserve">to develop an analytical framework that will allow the collection of </w:t>
      </w:r>
      <w:r w:rsidR="00D40B63">
        <w:rPr>
          <w:rFonts w:ascii="Minion Pro Capt" w:hAnsi="Minion Pro Capt"/>
          <w:b w:val="0"/>
          <w:color w:val="auto"/>
          <w:sz w:val="24"/>
          <w:szCs w:val="24"/>
          <w:lang w:val="en-GB"/>
        </w:rPr>
        <w:t>tweets relating to policing</w:t>
      </w:r>
      <w:r w:rsidR="00223C4B">
        <w:rPr>
          <w:rFonts w:ascii="Minion Pro Capt" w:hAnsi="Minion Pro Capt"/>
          <w:b w:val="0"/>
          <w:color w:val="auto"/>
          <w:sz w:val="24"/>
          <w:szCs w:val="24"/>
          <w:lang w:val="en-GB"/>
        </w:rPr>
        <w:t xml:space="preserve">, from which the subset on COVID-19 </w:t>
      </w:r>
      <w:r w:rsidR="009739A9">
        <w:rPr>
          <w:rFonts w:ascii="Minion Pro Capt" w:hAnsi="Minion Pro Capt"/>
          <w:b w:val="0"/>
          <w:color w:val="auto"/>
          <w:sz w:val="24"/>
          <w:szCs w:val="24"/>
          <w:lang w:val="en-GB"/>
        </w:rPr>
        <w:t xml:space="preserve">pandemic </w:t>
      </w:r>
      <w:r w:rsidR="00223C4B">
        <w:rPr>
          <w:rFonts w:ascii="Minion Pro Capt" w:hAnsi="Minion Pro Capt"/>
          <w:b w:val="0"/>
          <w:color w:val="auto"/>
          <w:sz w:val="24"/>
          <w:szCs w:val="24"/>
          <w:lang w:val="en-GB"/>
        </w:rPr>
        <w:t>can be isolated</w:t>
      </w:r>
      <w:r w:rsidR="009739A9">
        <w:rPr>
          <w:rFonts w:ascii="Minion Pro Capt" w:hAnsi="Minion Pro Capt"/>
          <w:b w:val="0"/>
          <w:color w:val="auto"/>
          <w:sz w:val="24"/>
          <w:szCs w:val="24"/>
          <w:lang w:val="en-GB"/>
        </w:rPr>
        <w:t xml:space="preserve"> for assessment</w:t>
      </w:r>
      <w:r w:rsidR="00223C4B">
        <w:rPr>
          <w:rFonts w:ascii="Minion Pro Capt" w:hAnsi="Minion Pro Capt"/>
          <w:b w:val="0"/>
          <w:color w:val="auto"/>
          <w:sz w:val="24"/>
          <w:szCs w:val="24"/>
          <w:lang w:val="en-GB"/>
        </w:rPr>
        <w:t>. Specifically, we plan to answer the following research question:</w:t>
      </w:r>
    </w:p>
    <w:p w14:paraId="6CF6E2D7" w14:textId="185B2222" w:rsidR="00371B68" w:rsidRDefault="006E6FC1" w:rsidP="006E6FC1">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t>
      </w:r>
      <w:r w:rsidR="00D37819">
        <w:rPr>
          <w:rFonts w:ascii="Minion Pro Capt" w:hAnsi="Minion Pro Capt"/>
          <w:b w:val="0"/>
          <w:color w:val="auto"/>
          <w:sz w:val="24"/>
          <w:szCs w:val="24"/>
          <w:lang w:val="en-GB"/>
        </w:rPr>
        <w:t xml:space="preserve">What </w:t>
      </w:r>
      <w:r w:rsidR="00D95EA1">
        <w:rPr>
          <w:rFonts w:ascii="Minion Pro Capt" w:hAnsi="Minion Pro Capt"/>
          <w:b w:val="0"/>
          <w:color w:val="auto"/>
          <w:sz w:val="24"/>
          <w:szCs w:val="24"/>
          <w:lang w:val="en-GB"/>
        </w:rPr>
        <w:t>are</w:t>
      </w:r>
      <w:r w:rsidR="00D37819">
        <w:rPr>
          <w:rFonts w:ascii="Minion Pro Capt" w:hAnsi="Minion Pro Capt"/>
          <w:b w:val="0"/>
          <w:color w:val="auto"/>
          <w:sz w:val="24"/>
          <w:szCs w:val="24"/>
          <w:lang w:val="en-GB"/>
        </w:rPr>
        <w:t xml:space="preserve"> the orientation</w:t>
      </w:r>
      <w:r w:rsidR="00542568">
        <w:rPr>
          <w:rFonts w:ascii="Minion Pro Capt" w:hAnsi="Minion Pro Capt"/>
          <w:b w:val="0"/>
          <w:color w:val="auto"/>
          <w:sz w:val="24"/>
          <w:szCs w:val="24"/>
          <w:lang w:val="en-GB"/>
        </w:rPr>
        <w:t>s</w:t>
      </w:r>
      <w:r w:rsidR="00D37819">
        <w:rPr>
          <w:rFonts w:ascii="Minion Pro Capt" w:hAnsi="Minion Pro Capt"/>
          <w:b w:val="0"/>
          <w:color w:val="auto"/>
          <w:sz w:val="24"/>
          <w:szCs w:val="24"/>
          <w:lang w:val="en-GB"/>
        </w:rPr>
        <w:t xml:space="preserve"> of</w:t>
      </w:r>
      <w:r w:rsidR="00542568">
        <w:rPr>
          <w:rFonts w:ascii="Minion Pro Capt" w:hAnsi="Minion Pro Capt"/>
          <w:b w:val="0"/>
          <w:color w:val="auto"/>
          <w:sz w:val="24"/>
          <w:szCs w:val="24"/>
          <w:lang w:val="en-GB"/>
        </w:rPr>
        <w:t xml:space="preserve"> </w:t>
      </w:r>
      <w:r w:rsidR="00D37819">
        <w:rPr>
          <w:rFonts w:ascii="Minion Pro Capt" w:hAnsi="Minion Pro Capt"/>
          <w:b w:val="0"/>
          <w:color w:val="auto"/>
          <w:sz w:val="24"/>
          <w:szCs w:val="24"/>
          <w:lang w:val="en-GB"/>
        </w:rPr>
        <w:t xml:space="preserve">public opinion </w:t>
      </w:r>
      <w:r w:rsidR="004C1B13">
        <w:rPr>
          <w:rFonts w:ascii="Minion Pro Capt" w:hAnsi="Minion Pro Capt"/>
          <w:b w:val="0"/>
          <w:color w:val="auto"/>
          <w:sz w:val="24"/>
          <w:szCs w:val="24"/>
          <w:lang w:val="en-GB"/>
        </w:rPr>
        <w:t xml:space="preserve">concerning </w:t>
      </w:r>
      <w:r w:rsidR="00D37819">
        <w:rPr>
          <w:rFonts w:ascii="Minion Pro Capt" w:hAnsi="Minion Pro Capt"/>
          <w:b w:val="0"/>
          <w:color w:val="auto"/>
          <w:sz w:val="24"/>
          <w:szCs w:val="24"/>
          <w:lang w:val="en-GB"/>
        </w:rPr>
        <w:t>policing</w:t>
      </w:r>
      <w:r w:rsidR="004C1B13">
        <w:rPr>
          <w:rFonts w:ascii="Minion Pro Capt" w:hAnsi="Minion Pro Capt"/>
          <w:b w:val="0"/>
          <w:color w:val="auto"/>
          <w:sz w:val="24"/>
          <w:szCs w:val="24"/>
          <w:lang w:val="en-GB"/>
        </w:rPr>
        <w:t xml:space="preserve"> efforts</w:t>
      </w:r>
      <w:r w:rsidR="00D37819">
        <w:rPr>
          <w:rFonts w:ascii="Minion Pro Capt" w:hAnsi="Minion Pro Capt"/>
          <w:b w:val="0"/>
          <w:color w:val="auto"/>
          <w:sz w:val="24"/>
          <w:szCs w:val="24"/>
          <w:lang w:val="en-GB"/>
        </w:rPr>
        <w:t xml:space="preserve"> across space over time?</w:t>
      </w:r>
      <w:r w:rsidR="0069774D">
        <w:rPr>
          <w:rFonts w:ascii="Minion Pro Capt" w:hAnsi="Minion Pro Capt"/>
          <w:b w:val="0"/>
          <w:color w:val="auto"/>
          <w:sz w:val="24"/>
          <w:szCs w:val="24"/>
          <w:lang w:val="en-GB"/>
        </w:rPr>
        <w:t xml:space="preserve"> </w:t>
      </w:r>
    </w:p>
    <w:p w14:paraId="566938FB" w14:textId="513ED94B" w:rsidR="003B4A39" w:rsidRDefault="006E6FC1" w:rsidP="004722F5">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w:t>
      </w:r>
      <w:r w:rsidR="00D95EA1">
        <w:rPr>
          <w:rFonts w:ascii="Minion Pro Capt" w:hAnsi="Minion Pro Capt"/>
          <w:b w:val="0"/>
          <w:color w:val="auto"/>
          <w:sz w:val="24"/>
          <w:szCs w:val="24"/>
          <w:lang w:val="en-GB"/>
        </w:rPr>
        <w:t xml:space="preserve">How </w:t>
      </w:r>
      <w:r w:rsidR="0016313D">
        <w:rPr>
          <w:rFonts w:ascii="Minion Pro Capt" w:hAnsi="Minion Pro Capt"/>
          <w:b w:val="0"/>
          <w:color w:val="auto"/>
          <w:sz w:val="24"/>
          <w:szCs w:val="24"/>
          <w:lang w:val="en-GB"/>
        </w:rPr>
        <w:t xml:space="preserve">has </w:t>
      </w:r>
      <w:r w:rsidR="00D95EA1">
        <w:rPr>
          <w:rFonts w:ascii="Minion Pro Capt" w:hAnsi="Minion Pro Capt"/>
          <w:b w:val="0"/>
          <w:color w:val="auto"/>
          <w:sz w:val="24"/>
          <w:szCs w:val="24"/>
          <w:lang w:val="en-GB"/>
        </w:rPr>
        <w:t>the COVID-19 pandemic</w:t>
      </w:r>
      <w:r w:rsidR="0079120F">
        <w:rPr>
          <w:rFonts w:ascii="Minion Pro Capt" w:hAnsi="Minion Pro Capt"/>
          <w:b w:val="0"/>
          <w:color w:val="auto"/>
          <w:sz w:val="24"/>
          <w:szCs w:val="24"/>
          <w:lang w:val="en-GB"/>
        </w:rPr>
        <w:t xml:space="preserve"> </w:t>
      </w:r>
      <w:r w:rsidR="00F91B08">
        <w:rPr>
          <w:rFonts w:ascii="Minion Pro Capt" w:hAnsi="Minion Pro Capt"/>
          <w:b w:val="0"/>
          <w:color w:val="auto"/>
          <w:sz w:val="24"/>
          <w:szCs w:val="24"/>
          <w:lang w:val="en-GB"/>
        </w:rPr>
        <w:t xml:space="preserve">impacted </w:t>
      </w:r>
      <w:r w:rsidR="003B4A39">
        <w:rPr>
          <w:rFonts w:ascii="Minion Pro Capt" w:hAnsi="Minion Pro Capt"/>
          <w:b w:val="0"/>
          <w:color w:val="auto"/>
          <w:sz w:val="24"/>
          <w:szCs w:val="24"/>
          <w:lang w:val="en-GB"/>
        </w:rPr>
        <w:t xml:space="preserve">the </w:t>
      </w:r>
      <w:r w:rsidR="00190DC5">
        <w:rPr>
          <w:rFonts w:ascii="Minion Pro Capt" w:hAnsi="Minion Pro Capt"/>
          <w:b w:val="0"/>
          <w:color w:val="auto"/>
          <w:sz w:val="24"/>
          <w:szCs w:val="24"/>
          <w:lang w:val="en-GB"/>
        </w:rPr>
        <w:t>o</w:t>
      </w:r>
      <w:r w:rsidR="005064FE">
        <w:rPr>
          <w:rFonts w:ascii="Minion Pro Capt" w:hAnsi="Minion Pro Capt"/>
          <w:b w:val="0"/>
          <w:color w:val="auto"/>
          <w:sz w:val="24"/>
          <w:szCs w:val="24"/>
          <w:lang w:val="en-GB"/>
        </w:rPr>
        <w:t>rientation</w:t>
      </w:r>
      <w:r w:rsidR="00A67C64">
        <w:rPr>
          <w:rFonts w:ascii="Minion Pro Capt" w:hAnsi="Minion Pro Capt"/>
          <w:b w:val="0"/>
          <w:color w:val="auto"/>
          <w:sz w:val="24"/>
          <w:szCs w:val="24"/>
          <w:lang w:val="en-GB"/>
        </w:rPr>
        <w:t>s</w:t>
      </w:r>
      <w:r w:rsidR="005064FE">
        <w:rPr>
          <w:rFonts w:ascii="Minion Pro Capt" w:hAnsi="Minion Pro Capt"/>
          <w:b w:val="0"/>
          <w:color w:val="auto"/>
          <w:sz w:val="24"/>
          <w:szCs w:val="24"/>
          <w:lang w:val="en-GB"/>
        </w:rPr>
        <w:t xml:space="preserve"> of public </w:t>
      </w:r>
      <w:r w:rsidR="003B4A39">
        <w:rPr>
          <w:rFonts w:ascii="Minion Pro Capt" w:hAnsi="Minion Pro Capt"/>
          <w:b w:val="0"/>
          <w:color w:val="auto"/>
          <w:sz w:val="24"/>
          <w:szCs w:val="24"/>
          <w:lang w:val="en-GB"/>
        </w:rPr>
        <w:t>opinion</w:t>
      </w:r>
      <w:r w:rsidR="00190DC5">
        <w:rPr>
          <w:rFonts w:ascii="Minion Pro Capt" w:hAnsi="Minion Pro Capt"/>
          <w:b w:val="0"/>
          <w:color w:val="auto"/>
          <w:sz w:val="24"/>
          <w:szCs w:val="24"/>
          <w:lang w:val="en-GB"/>
        </w:rPr>
        <w:t>s</w:t>
      </w:r>
      <w:r w:rsidR="003B4A39">
        <w:rPr>
          <w:rFonts w:ascii="Minion Pro Capt" w:hAnsi="Minion Pro Capt"/>
          <w:b w:val="0"/>
          <w:color w:val="auto"/>
          <w:sz w:val="24"/>
          <w:szCs w:val="24"/>
          <w:lang w:val="en-GB"/>
        </w:rPr>
        <w:t xml:space="preserve"> </w:t>
      </w:r>
      <w:r w:rsidR="00A67C64">
        <w:rPr>
          <w:rFonts w:ascii="Minion Pro Capt" w:hAnsi="Minion Pro Capt"/>
          <w:b w:val="0"/>
          <w:color w:val="auto"/>
          <w:sz w:val="24"/>
          <w:szCs w:val="24"/>
          <w:lang w:val="en-GB"/>
        </w:rPr>
        <w:t xml:space="preserve">in </w:t>
      </w:r>
      <w:r w:rsidR="0079120F">
        <w:rPr>
          <w:rFonts w:ascii="Minion Pro Capt" w:hAnsi="Minion Pro Capt"/>
          <w:b w:val="0"/>
          <w:color w:val="auto"/>
          <w:sz w:val="24"/>
          <w:szCs w:val="24"/>
          <w:lang w:val="en-GB"/>
        </w:rPr>
        <w:t>Q1</w:t>
      </w:r>
      <w:r w:rsidR="00A67C64">
        <w:rPr>
          <w:rFonts w:ascii="Minion Pro Capt" w:hAnsi="Minion Pro Capt"/>
          <w:b w:val="0"/>
          <w:color w:val="auto"/>
          <w:sz w:val="24"/>
          <w:szCs w:val="24"/>
          <w:lang w:val="en-GB"/>
        </w:rPr>
        <w:t>?</w:t>
      </w:r>
      <w:r w:rsidR="00F91B08">
        <w:rPr>
          <w:rFonts w:ascii="Minion Pro Capt" w:hAnsi="Minion Pro Capt"/>
          <w:b w:val="0"/>
          <w:color w:val="auto"/>
          <w:sz w:val="24"/>
          <w:szCs w:val="24"/>
          <w:lang w:val="en-GB"/>
        </w:rPr>
        <w:t xml:space="preserve"> </w:t>
      </w:r>
      <w:r w:rsidR="00AE2522">
        <w:rPr>
          <w:rFonts w:ascii="Minion Pro Capt" w:hAnsi="Minion Pro Capt"/>
          <w:b w:val="0"/>
          <w:color w:val="auto"/>
          <w:sz w:val="24"/>
          <w:szCs w:val="24"/>
          <w:lang w:val="en-GB"/>
        </w:rPr>
        <w:t>Are</w:t>
      </w:r>
      <w:r w:rsidR="00FC3421">
        <w:rPr>
          <w:rFonts w:ascii="Minion Pro Capt" w:hAnsi="Minion Pro Capt"/>
          <w:b w:val="0"/>
          <w:color w:val="auto"/>
          <w:sz w:val="24"/>
          <w:szCs w:val="24"/>
          <w:lang w:val="en-GB"/>
        </w:rPr>
        <w:t xml:space="preserve"> there spatial</w:t>
      </w:r>
      <w:r w:rsidR="00AE2522">
        <w:rPr>
          <w:rFonts w:ascii="Minion Pro Capt" w:hAnsi="Minion Pro Capt"/>
          <w:b w:val="0"/>
          <w:color w:val="auto"/>
          <w:sz w:val="24"/>
          <w:szCs w:val="24"/>
          <w:lang w:val="en-GB"/>
        </w:rPr>
        <w:t xml:space="preserve"> and temporal patterning</w:t>
      </w:r>
      <w:r w:rsidR="0098791D">
        <w:rPr>
          <w:rFonts w:ascii="Minion Pro Capt" w:hAnsi="Minion Pro Capt"/>
          <w:b w:val="0"/>
          <w:color w:val="auto"/>
          <w:sz w:val="24"/>
          <w:szCs w:val="24"/>
          <w:lang w:val="en-GB"/>
        </w:rPr>
        <w:t xml:space="preserve"> and/or clustering</w:t>
      </w:r>
      <w:r w:rsidR="00AE2522">
        <w:rPr>
          <w:rFonts w:ascii="Minion Pro Capt" w:hAnsi="Minion Pro Capt"/>
          <w:b w:val="0"/>
          <w:color w:val="auto"/>
          <w:sz w:val="24"/>
          <w:szCs w:val="24"/>
          <w:lang w:val="en-GB"/>
        </w:rPr>
        <w:t xml:space="preserve"> to the</w:t>
      </w:r>
      <w:r w:rsidR="0098791D">
        <w:rPr>
          <w:rFonts w:ascii="Minion Pro Capt" w:hAnsi="Minion Pro Capt"/>
          <w:b w:val="0"/>
          <w:color w:val="auto"/>
          <w:sz w:val="24"/>
          <w:szCs w:val="24"/>
          <w:lang w:val="en-GB"/>
        </w:rPr>
        <w:t xml:space="preserve"> </w:t>
      </w:r>
      <w:r w:rsidR="001309B9">
        <w:rPr>
          <w:rFonts w:ascii="Minion Pro Capt" w:hAnsi="Minion Pro Capt"/>
          <w:b w:val="0"/>
          <w:color w:val="auto"/>
          <w:sz w:val="24"/>
          <w:szCs w:val="24"/>
          <w:lang w:val="en-GB"/>
        </w:rPr>
        <w:t xml:space="preserve">policing-COVID-19-pandemic interactions </w:t>
      </w:r>
      <w:r w:rsidR="0079120F">
        <w:rPr>
          <w:rFonts w:ascii="Minion Pro Capt" w:hAnsi="Minion Pro Capt"/>
          <w:b w:val="0"/>
          <w:color w:val="auto"/>
          <w:sz w:val="24"/>
          <w:szCs w:val="24"/>
          <w:lang w:val="en-GB"/>
        </w:rPr>
        <w:t>in Q2</w:t>
      </w:r>
      <w:r w:rsidR="0098791D">
        <w:rPr>
          <w:rFonts w:ascii="Minion Pro Capt" w:hAnsi="Minion Pro Capt"/>
          <w:b w:val="0"/>
          <w:color w:val="auto"/>
          <w:sz w:val="24"/>
          <w:szCs w:val="24"/>
          <w:lang w:val="en-GB"/>
        </w:rPr>
        <w:t xml:space="preserve">? </w:t>
      </w:r>
    </w:p>
    <w:p w14:paraId="1DBBDE29" w14:textId="77777777" w:rsidR="008D00CE" w:rsidRDefault="009466E5" w:rsidP="00FC3421">
      <w:pPr>
        <w:pStyle w:val="1"/>
        <w:spacing w:before="240" w:after="120"/>
        <w:ind w:leftChars="0" w:left="0"/>
        <w:jc w:val="left"/>
      </w:pPr>
      <w:r>
        <w:t>2</w:t>
      </w:r>
      <w:r w:rsidR="00585105" w:rsidRPr="00A545EF">
        <w:t xml:space="preserve">. </w:t>
      </w:r>
      <w:r w:rsidR="002C3574">
        <w:t>Related Work</w:t>
      </w:r>
    </w:p>
    <w:p w14:paraId="4B4690BA" w14:textId="77777777" w:rsidR="00C03E56" w:rsidRPr="00AA2B49" w:rsidRDefault="00C03E56" w:rsidP="00C03E56">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14:paraId="6D2B147F" w14:textId="77777777" w:rsidR="00C03E56" w:rsidRPr="00AA2B49" w:rsidRDefault="00C03E56" w:rsidP="00C03E56">
      <w:pPr>
        <w:pStyle w:val="1"/>
        <w:spacing w:before="240" w:after="120"/>
        <w:ind w:leftChars="-7" w:left="-14"/>
        <w:rPr>
          <w:rFonts w:cs="Times New Roman"/>
          <w:sz w:val="22"/>
          <w:szCs w:val="22"/>
        </w:rPr>
      </w:pPr>
      <w:r w:rsidRPr="00AA2B49">
        <w:rPr>
          <w:rFonts w:cs="Times New Roman"/>
          <w:sz w:val="22"/>
          <w:szCs w:val="22"/>
        </w:rPr>
        <w:t>2.1 Sentiment Analysis</w:t>
      </w:r>
    </w:p>
    <w:p w14:paraId="28BE3FAE" w14:textId="6E10855A" w:rsidR="00C03E56" w:rsidRDefault="00C03E56" w:rsidP="00C03E56">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w:t>
      </w:r>
      <w:r w:rsidR="00805E99">
        <w:rPr>
          <w:rFonts w:ascii="Minion Pro Capt" w:hAnsi="Minion Pro Capt" w:cs="Times New Roman"/>
          <w:b w:val="0"/>
          <w:color w:val="auto"/>
          <w:lang w:val="en-GB"/>
        </w:rPr>
        <w:t>a</w:t>
      </w:r>
      <w:r w:rsidR="00805E99" w:rsidRPr="004105DF">
        <w:rPr>
          <w:rFonts w:ascii="Minion Pro Capt" w:hAnsi="Minion Pro Capt" w:cs="Times New Roman"/>
          <w:b w:val="0"/>
          <w:color w:val="auto"/>
          <w:lang w:val="en-GB"/>
        </w:rPr>
        <w:t xml:space="preserve"> </w:t>
      </w:r>
      <w:r w:rsidR="00DB3B88">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sidR="00DB3B88">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sidR="00DB3B88">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sidR="00CA11EB">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sidR="00CA11EB">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(Balahur et al. 2014</w:t>
      </w:r>
      <w:r w:rsidR="00175FB9">
        <w:rPr>
          <w:rFonts w:ascii="Minion Pro Capt" w:hAnsi="Minion Pro Capt" w:cs="Times New Roman"/>
          <w:b w:val="0"/>
          <w:color w:val="auto"/>
          <w:lang w:val="en-GB"/>
        </w:rPr>
        <w:t>; Liu, 2015</w:t>
      </w:r>
      <w:r w:rsidRPr="004105DF">
        <w:rPr>
          <w:rFonts w:ascii="Minion Pro Capt" w:hAnsi="Minion Pro Capt" w:cs="Times New Roman"/>
          <w:b w:val="0"/>
          <w:color w:val="auto"/>
          <w:lang w:val="en-GB"/>
        </w:rPr>
        <w:t>).</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w:t>
      </w:r>
      <w:r w:rsidR="00CA11EB">
        <w:rPr>
          <w:rFonts w:ascii="Minion Pro Capt" w:hAnsi="Minion Pro Capt" w:cs="Times New Roman"/>
          <w:b w:val="0"/>
          <w:color w:val="auto"/>
          <w:lang w:val="en-GB"/>
        </w:rPr>
        <w:t xml:space="preserve">Pang and Lee L. 2008; </w:t>
      </w:r>
      <w:r>
        <w:rPr>
          <w:rFonts w:ascii="Minion Pro Capt" w:hAnsi="Minion Pro Capt" w:cs="Times New Roman"/>
          <w:b w:val="0"/>
          <w:color w:val="auto"/>
          <w:lang w:val="en-GB"/>
        </w:rPr>
        <w:t>Pak and Paroubek,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w:t>
      </w:r>
      <w:r w:rsidR="00312CC8">
        <w:rPr>
          <w:rFonts w:ascii="Minion Pro Capt" w:hAnsi="Minion Pro Capt" w:cs="Times New Roman"/>
          <w:b w:val="0"/>
          <w:color w:val="auto"/>
          <w:lang w:val="en-GB"/>
        </w:rPr>
        <w:t xml:space="preserve">Wang et al. 2011; Zhang et al. 2011; </w:t>
      </w:r>
      <w:r>
        <w:rPr>
          <w:rFonts w:ascii="Minion Pro Capt" w:hAnsi="Minion Pro Capt" w:cs="Times New Roman"/>
          <w:b w:val="0"/>
          <w:color w:val="auto"/>
          <w:lang w:val="en-GB"/>
        </w:rPr>
        <w:t>Agarwal et a</w:t>
      </w:r>
      <w:r w:rsidR="00395532">
        <w:rPr>
          <w:rFonts w:ascii="Minion Pro Capt" w:hAnsi="Minion Pro Capt" w:cs="Times New Roman"/>
          <w:b w:val="0"/>
          <w:color w:val="auto"/>
          <w:lang w:val="en-GB"/>
        </w:rPr>
        <w:t>l. 2011; Kouloumpis et al. 2011</w:t>
      </w:r>
      <w:r>
        <w:rPr>
          <w:rFonts w:ascii="Minion Pro Capt" w:hAnsi="Minion Pro Capt" w:cs="Times New Roman"/>
          <w:b w:val="0"/>
          <w:color w:val="auto"/>
          <w:lang w:val="en-GB"/>
        </w:rPr>
        <w:t>)</w:t>
      </w:r>
      <w:r w:rsidRPr="00AF3894">
        <w:rPr>
          <w:rFonts w:ascii="Minion Pro Capt" w:hAnsi="Minion Pro Capt" w:cs="Times New Roman"/>
          <w:b w:val="0"/>
          <w:color w:val="auto"/>
          <w:lang w:val="en-GB"/>
        </w:rPr>
        <w:t xml:space="preserve">. </w:t>
      </w:r>
      <w:r w:rsidR="00395532">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are </w:t>
      </w:r>
      <w:r w:rsidRPr="00C034DA">
        <w:rPr>
          <w:rFonts w:ascii="Minion Pro Capt" w:hAnsi="Minion Pro Capt" w:cs="Times New Roman"/>
          <w:b w:val="0"/>
          <w:color w:val="auto"/>
          <w:lang w:val="en-GB"/>
        </w:rPr>
        <w:t>classified into positive</w:t>
      </w:r>
      <w:r w:rsidR="00DB3B88">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sidR="00395532">
        <w:rPr>
          <w:rFonts w:ascii="Minion Pro Capt" w:hAnsi="Minion Pro Capt" w:cs="Times New Roman"/>
          <w:b w:val="0"/>
          <w:color w:val="auto"/>
          <w:lang w:val="en-GB"/>
        </w:rPr>
        <w:t xml:space="preserve">Whilst most studies have employed </w:t>
      </w:r>
      <w:r w:rsidR="00DB3B88">
        <w:rPr>
          <w:rFonts w:ascii="Minion Pro Capt" w:hAnsi="Minion Pro Capt" w:cs="Times New Roman"/>
          <w:b w:val="0"/>
          <w:color w:val="auto"/>
          <w:lang w:val="en-GB"/>
        </w:rPr>
        <w:t>positive/negative classification</w:t>
      </w:r>
      <w:r w:rsidR="00395532">
        <w:rPr>
          <w:rFonts w:ascii="Minion Pro Capt" w:hAnsi="Minion Pro Capt" w:cs="Times New Roman"/>
          <w:b w:val="0"/>
          <w:color w:val="auto"/>
          <w:lang w:val="en-GB"/>
        </w:rPr>
        <w:t xml:space="preserve"> (</w:t>
      </w:r>
      <w:r w:rsidR="00395532" w:rsidRPr="00C034DA">
        <w:rPr>
          <w:rFonts w:ascii="Minion Pro Capt" w:hAnsi="Minion Pro Capt" w:cs="Times New Roman"/>
          <w:b w:val="0"/>
          <w:color w:val="auto"/>
          <w:lang w:val="en-GB"/>
        </w:rPr>
        <w:t>Taboada et al. 2011</w:t>
      </w:r>
      <w:r w:rsidR="00395532">
        <w:rPr>
          <w:rFonts w:ascii="Minion Pro Capt" w:hAnsi="Minion Pro Capt" w:cs="Times New Roman"/>
          <w:b w:val="0"/>
          <w:color w:val="auto"/>
          <w:lang w:val="en-GB"/>
        </w:rPr>
        <w:t xml:space="preserve">; </w:t>
      </w:r>
      <w:r w:rsidR="00981ACA" w:rsidRPr="00C034DA">
        <w:rPr>
          <w:rFonts w:ascii="Minion Pro Capt" w:hAnsi="Minion Pro Capt" w:cs="Times New Roman"/>
          <w:b w:val="0"/>
          <w:color w:val="auto"/>
          <w:lang w:val="en-GB"/>
        </w:rPr>
        <w:t>Pang &amp; Lee 2004</w:t>
      </w:r>
      <w:r w:rsidR="00981ACA">
        <w:rPr>
          <w:rFonts w:ascii="Minion Pro Capt" w:hAnsi="Minion Pro Capt" w:cs="Times New Roman"/>
          <w:b w:val="0"/>
          <w:color w:val="auto"/>
          <w:lang w:val="en-GB"/>
        </w:rPr>
        <w:t xml:space="preserve">; </w:t>
      </w:r>
      <w:r w:rsidR="00FE5620">
        <w:rPr>
          <w:rFonts w:ascii="Minion Pro Capt" w:hAnsi="Minion Pro Capt" w:cs="Times New Roman"/>
          <w:b w:val="0"/>
          <w:color w:val="auto"/>
          <w:lang w:val="en-GB"/>
        </w:rPr>
        <w:t xml:space="preserve">Guha et al. 2015; </w:t>
      </w:r>
      <w:r w:rsidR="003F17F3">
        <w:rPr>
          <w:rFonts w:ascii="Minion Pro Capt" w:hAnsi="Minion Pro Capt" w:cs="Times New Roman"/>
          <w:b w:val="0"/>
          <w:color w:val="auto"/>
          <w:lang w:val="en-GB"/>
        </w:rPr>
        <w:t>Hu and Liu, 2004</w:t>
      </w:r>
      <w:r w:rsidR="00395532">
        <w:rPr>
          <w:rFonts w:ascii="Minion Pro Capt" w:hAnsi="Minion Pro Capt" w:cs="Times New Roman"/>
          <w:b w:val="0"/>
          <w:color w:val="auto"/>
          <w:lang w:val="en-GB"/>
        </w:rPr>
        <w:t>), the</w:t>
      </w:r>
      <w:r>
        <w:rPr>
          <w:rFonts w:ascii="Minion Pro Capt" w:hAnsi="Minion Pro Capt" w:cs="Times New Roman"/>
          <w:b w:val="0"/>
          <w:color w:val="auto"/>
          <w:lang w:val="en-GB"/>
        </w:rPr>
        <w:t xml:space="preserv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w:t>
      </w:r>
      <w:r w:rsidR="00FE5620">
        <w:rPr>
          <w:rFonts w:ascii="Minion Pro Capt" w:hAnsi="Minion Pro Capt" w:cs="Times New Roman"/>
          <w:b w:val="0"/>
          <w:color w:val="auto"/>
          <w:lang w:val="en-GB"/>
        </w:rPr>
        <w:t xml:space="preserve">also </w:t>
      </w:r>
      <w:r w:rsidR="00395532">
        <w:rPr>
          <w:rFonts w:ascii="Minion Pro Capt" w:hAnsi="Minion Pro Capt" w:cs="Times New Roman"/>
          <w:b w:val="0"/>
          <w:color w:val="auto"/>
          <w:lang w:val="en-GB"/>
        </w:rPr>
        <w:t xml:space="preserve">be any number of point </w:t>
      </w:r>
      <w:r w:rsidRPr="00C034DA">
        <w:rPr>
          <w:rFonts w:ascii="Minion Pro Capt" w:hAnsi="Minion Pro Capt" w:cs="Times New Roman"/>
          <w:b w:val="0"/>
          <w:color w:val="auto"/>
          <w:lang w:val="en-GB"/>
        </w:rPr>
        <w:t>scale</w:t>
      </w:r>
      <w:r w:rsidR="00DB3B88">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sidR="00395532">
        <w:rPr>
          <w:rFonts w:ascii="Minion Pro Capt" w:hAnsi="Minion Pro Capt" w:cs="Times New Roman"/>
          <w:b w:val="0"/>
          <w:color w:val="auto"/>
          <w:lang w:val="en-GB"/>
        </w:rPr>
        <w:t>(</w:t>
      </w:r>
      <w:r w:rsidR="00981ACA">
        <w:rPr>
          <w:rFonts w:ascii="Minion Pro Capt" w:hAnsi="Minion Pro Capt" w:cs="Times New Roman"/>
          <w:b w:val="0"/>
          <w:color w:val="auto"/>
          <w:lang w:val="en-GB"/>
        </w:rPr>
        <w:t>Jurek et al. 2015;</w:t>
      </w:r>
      <w:r w:rsidRPr="00C034DA">
        <w:rPr>
          <w:rFonts w:ascii="Minion Pro Capt" w:hAnsi="Minion Pro Capt" w:cs="Times New Roman"/>
          <w:b w:val="0"/>
          <w:color w:val="auto"/>
          <w:lang w:val="en-GB"/>
        </w:rPr>
        <w:t xml:space="preserve"> Whitelaw et al. 2005</w:t>
      </w:r>
      <w:r w:rsidR="00395532">
        <w:rPr>
          <w:rFonts w:ascii="Minion Pro Capt" w:hAnsi="Minion Pro Capt" w:cs="Times New Roman"/>
          <w:b w:val="0"/>
          <w:color w:val="auto"/>
          <w:lang w:val="en-GB"/>
        </w:rPr>
        <w:t xml:space="preserve">; </w:t>
      </w:r>
      <w:r w:rsidR="00715239">
        <w:rPr>
          <w:rFonts w:ascii="Minion Pro Capt" w:hAnsi="Minion Pro Capt" w:cs="Times New Roman"/>
          <w:b w:val="0"/>
          <w:color w:val="auto"/>
          <w:lang w:val="en-GB"/>
        </w:rPr>
        <w:t>Koto and Adriani, 2015</w:t>
      </w:r>
      <w:r w:rsidR="002C4129">
        <w:rPr>
          <w:rFonts w:ascii="Minion Pro Capt" w:hAnsi="Minion Pro Capt" w:cs="Times New Roman"/>
          <w:b w:val="0"/>
          <w:color w:val="auto"/>
          <w:lang w:val="en-GB"/>
        </w:rPr>
        <w:t xml:space="preserve">; </w:t>
      </w:r>
      <w:r w:rsidR="002C4129" w:rsidRPr="00C034DA">
        <w:rPr>
          <w:rFonts w:ascii="Minion Pro Capt" w:hAnsi="Minion Pro Capt" w:cs="Times New Roman"/>
          <w:b w:val="0"/>
          <w:color w:val="auto"/>
          <w:lang w:val="en-GB"/>
        </w:rPr>
        <w:t>Taboada et al. 2011</w:t>
      </w:r>
      <w:r w:rsidRPr="00C034DA">
        <w:rPr>
          <w:rFonts w:ascii="Minion Pro Capt" w:hAnsi="Minion Pro Capt" w:cs="Times New Roman"/>
          <w:b w:val="0"/>
          <w:color w:val="auto"/>
          <w:lang w:val="en-GB"/>
        </w:rPr>
        <w:t>).</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sidR="005D7743">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were developed (Medhat et al. 2014; Serrano-Guerrero et al. 2015). Medhat et al. (2014) grouped sentiment analysis into two categories: machine learning and lexicon-based approaches. Generally, machine-learning methods </w:t>
      </w:r>
      <w:r w:rsidR="00FE5620">
        <w:rPr>
          <w:rFonts w:ascii="Minion Pro Capt" w:hAnsi="Minion Pro Capt" w:cs="Times New Roman"/>
          <w:b w:val="0"/>
          <w:color w:val="auto"/>
          <w:lang w:val="en-GB"/>
        </w:rPr>
        <w:t>are used to</w:t>
      </w:r>
      <w:r w:rsidRPr="008D74C0">
        <w:rPr>
          <w:rFonts w:ascii="Minion Pro Capt" w:hAnsi="Minion Pro Capt" w:cs="Times New Roman"/>
          <w:b w:val="0"/>
          <w:color w:val="auto"/>
          <w:lang w:val="en-GB"/>
        </w:rPr>
        <w:t xml:space="preserve"> automatically learn opinions or emotions of given texts. A variety of </w:t>
      </w:r>
      <w:r w:rsidR="00FE5620">
        <w:rPr>
          <w:rFonts w:ascii="Minion Pro Capt" w:hAnsi="Minion Pro Capt" w:cs="Times New Roman"/>
          <w:b w:val="0"/>
          <w:color w:val="auto"/>
          <w:lang w:val="en-GB"/>
        </w:rPr>
        <w:t>machine learning algorithms</w:t>
      </w:r>
      <w:r w:rsidR="00FA1CE4">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have been developed </w:t>
      </w:r>
      <w:r w:rsidR="003E0299">
        <w:rPr>
          <w:rFonts w:ascii="Minion Pro Capt" w:hAnsi="Minion Pro Capt" w:cs="Times New Roman"/>
          <w:b w:val="0"/>
          <w:color w:val="auto"/>
          <w:lang w:val="en-GB"/>
        </w:rPr>
        <w:t xml:space="preserve">and used </w:t>
      </w:r>
      <w:r w:rsidRPr="008D74C0">
        <w:rPr>
          <w:rFonts w:ascii="Minion Pro Capt" w:hAnsi="Minion Pro Capt" w:cs="Times New Roman"/>
          <w:b w:val="0"/>
          <w:color w:val="auto"/>
          <w:lang w:val="en-GB"/>
        </w:rPr>
        <w:t>(Ye et al. 2009; Rushdi Saleh et al. 2011).</w:t>
      </w:r>
    </w:p>
    <w:p w14:paraId="259DAD49" w14:textId="33930D49" w:rsidR="00DF4B43" w:rsidRDefault="00C03E56" w:rsidP="00C03E56">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lastRenderedPageBreak/>
        <w:t>On the other hand</w:t>
      </w:r>
      <w:r w:rsidR="00FE5620">
        <w:rPr>
          <w:rFonts w:ascii="Minion Pro Capt" w:hAnsi="Minion Pro Capt" w:cs="Times New Roman"/>
          <w:b w:val="0"/>
          <w:color w:val="auto"/>
          <w:lang w:val="en-GB"/>
        </w:rPr>
        <w:t>,</w:t>
      </w:r>
      <w:r>
        <w:rPr>
          <w:rFonts w:ascii="Minion Pro Capt" w:hAnsi="Minion Pro Capt" w:cs="Times New Roman"/>
          <w:b w:val="0"/>
          <w:color w:val="auto"/>
          <w:lang w:val="en-GB"/>
        </w:rPr>
        <w:t xml:space="preserve"> lexicon-based approaches focus on measuring subjectivity in texts using semantic orientation (Osgood et al. 1957)</w:t>
      </w:r>
      <w:r w:rsidR="009A0AEF">
        <w:rPr>
          <w:rFonts w:ascii="Minion Pro Capt" w:hAnsi="Minion Pro Capt" w:cs="Times New Roman"/>
          <w:b w:val="0"/>
          <w:color w:val="auto"/>
          <w:lang w:val="en-GB"/>
        </w:rPr>
        <w:t xml:space="preserve">. They </w:t>
      </w:r>
      <w:r>
        <w:rPr>
          <w:rFonts w:ascii="Minion Pro Capt" w:hAnsi="Minion Pro Capt" w:cs="Times New Roman"/>
          <w:b w:val="0"/>
          <w:color w:val="auto"/>
          <w:lang w:val="en-GB"/>
        </w:rPr>
        <w:t xml:space="preserve">capture </w:t>
      </w:r>
      <w:r w:rsidR="009A0AEF">
        <w:rPr>
          <w:rFonts w:ascii="Minion Pro Capt" w:hAnsi="Minion Pro Capt" w:cs="Times New Roman"/>
          <w:b w:val="0"/>
          <w:color w:val="auto"/>
          <w:lang w:val="en-GB"/>
        </w:rPr>
        <w:t xml:space="preserve">the </w:t>
      </w:r>
      <w:r>
        <w:rPr>
          <w:rFonts w:ascii="Minion Pro Capt" w:hAnsi="Minion Pro Capt" w:cs="Times New Roman"/>
          <w:b w:val="0"/>
          <w:color w:val="auto"/>
          <w:lang w:val="en-GB"/>
        </w:rPr>
        <w:t xml:space="preserve">orientation of opinions and </w:t>
      </w:r>
      <w:r w:rsidR="009A0AEF">
        <w:rPr>
          <w:rFonts w:ascii="Minion Pro Capt" w:hAnsi="Minion Pro Capt" w:cs="Times New Roman"/>
          <w:b w:val="0"/>
          <w:color w:val="auto"/>
          <w:lang w:val="en-GB"/>
        </w:rPr>
        <w:t>the</w:t>
      </w:r>
      <w:r>
        <w:rPr>
          <w:rFonts w:ascii="Minion Pro Capt" w:hAnsi="Minion Pro Capt" w:cs="Times New Roman"/>
          <w:b w:val="0"/>
          <w:color w:val="auto"/>
          <w:lang w:val="en-GB"/>
        </w:rPr>
        <w:t xml:space="preserve"> </w:t>
      </w:r>
      <w:r w:rsidR="003E0299">
        <w:rPr>
          <w:rFonts w:ascii="Minion Pro Capt" w:hAnsi="Minion Pro Capt" w:cs="Times New Roman"/>
          <w:b w:val="0"/>
          <w:color w:val="auto"/>
          <w:lang w:val="en-GB"/>
        </w:rPr>
        <w:t xml:space="preserve">sometimes the </w:t>
      </w:r>
      <w:r>
        <w:rPr>
          <w:rFonts w:ascii="Minion Pro Capt" w:hAnsi="Minion Pro Capt" w:cs="Times New Roman"/>
          <w:b w:val="0"/>
          <w:color w:val="auto"/>
          <w:lang w:val="en-GB"/>
        </w:rPr>
        <w:t xml:space="preserve">degrees of </w:t>
      </w:r>
      <w:r w:rsidR="003E0299">
        <w:rPr>
          <w:rFonts w:ascii="Minion Pro Capt" w:hAnsi="Minion Pro Capt" w:cs="Times New Roman"/>
          <w:b w:val="0"/>
          <w:color w:val="auto"/>
          <w:lang w:val="en-GB"/>
        </w:rPr>
        <w:t xml:space="preserve">the </w:t>
      </w:r>
      <w:r>
        <w:rPr>
          <w:rFonts w:ascii="Minion Pro Capt" w:hAnsi="Minion Pro Capt" w:cs="Times New Roman"/>
          <w:b w:val="0"/>
          <w:color w:val="auto"/>
          <w:lang w:val="en-GB"/>
        </w:rPr>
        <w:t xml:space="preserve">orientation (Taboada et al. 2011). At the core of </w:t>
      </w:r>
      <w:r w:rsidR="00DB3B88">
        <w:rPr>
          <w:rFonts w:ascii="Minion Pro Capt" w:hAnsi="Minion Pro Capt" w:cs="Times New Roman"/>
          <w:b w:val="0"/>
          <w:color w:val="auto"/>
          <w:lang w:val="en-GB"/>
        </w:rPr>
        <w:t xml:space="preserve">lexicon-based approaches </w:t>
      </w:r>
      <w:r>
        <w:rPr>
          <w:rFonts w:ascii="Minion Pro Capt" w:hAnsi="Minion Pro Capt" w:cs="Times New Roman"/>
          <w:b w:val="0"/>
          <w:color w:val="auto"/>
          <w:lang w:val="en-GB"/>
        </w:rPr>
        <w:t xml:space="preserve">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 contain list</w:t>
      </w:r>
      <w:r w:rsidR="00E550EC">
        <w:rPr>
          <w:rFonts w:ascii="Minion Pro Capt" w:hAnsi="Minion Pro Capt" w:cs="Times New Roman"/>
          <w:b w:val="0"/>
          <w:color w:val="auto"/>
          <w:lang w:val="en-GB"/>
        </w:rPr>
        <w:t>s</w:t>
      </w:r>
      <w:r>
        <w:rPr>
          <w:rFonts w:ascii="Minion Pro Capt" w:hAnsi="Minion Pro Capt" w:cs="Times New Roman"/>
          <w:b w:val="0"/>
          <w:color w:val="auto"/>
          <w:lang w:val="en-GB"/>
        </w:rPr>
        <w:t xml:space="preserve"> of words with the</w:t>
      </w:r>
      <w:r w:rsidR="00DB3B88">
        <w:rPr>
          <w:rFonts w:ascii="Minion Pro Capt" w:hAnsi="Minion Pro Capt" w:cs="Times New Roman"/>
          <w:b w:val="0"/>
          <w:color w:val="auto"/>
          <w:lang w:val="en-GB"/>
        </w:rPr>
        <w:t xml:space="preserve"> associated </w:t>
      </w:r>
      <w:r>
        <w:rPr>
          <w:rFonts w:ascii="Minion Pro Capt" w:hAnsi="Minion Pro Capt" w:cs="Times New Roman"/>
          <w:b w:val="0"/>
          <w:color w:val="auto"/>
          <w:lang w:val="en-GB"/>
        </w:rPr>
        <w:t>sentiment</w:t>
      </w:r>
      <w:r w:rsidR="00DB3B88">
        <w:rPr>
          <w:rFonts w:ascii="Minion Pro Capt" w:hAnsi="Minion Pro Capt" w:cs="Times New Roman"/>
          <w:b w:val="0"/>
          <w:color w:val="auto"/>
          <w:lang w:val="en-GB"/>
        </w:rPr>
        <w:t xml:space="preserve"> classification</w:t>
      </w:r>
      <w:r>
        <w:rPr>
          <w:rFonts w:ascii="Minion Pro Capt" w:hAnsi="Minion Pro Capt" w:cs="Times New Roman"/>
          <w:b w:val="0"/>
          <w:color w:val="auto"/>
          <w:lang w:val="en-GB"/>
        </w:rPr>
        <w:t xml:space="preserve"> </w:t>
      </w:r>
      <w:r w:rsidR="00DB3B88">
        <w:rPr>
          <w:rFonts w:ascii="Minion Pro Capt" w:hAnsi="Minion Pro Capt" w:cs="Times New Roman"/>
          <w:b w:val="0"/>
          <w:color w:val="auto"/>
          <w:lang w:val="en-GB"/>
        </w:rPr>
        <w:t>label</w:t>
      </w:r>
      <w:r>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The three most commonly used lexicons are the BING</w:t>
      </w:r>
      <w:r w:rsidR="003E1857">
        <w:rPr>
          <w:rFonts w:ascii="Minion Pro Capt" w:hAnsi="Minion Pro Capt" w:cs="Times New Roman"/>
          <w:b w:val="0"/>
          <w:color w:val="auto"/>
          <w:lang w:val="en-GB"/>
        </w:rPr>
        <w:t xml:space="preserve"> (</w:t>
      </w:r>
      <w:r w:rsidR="00BB2198">
        <w:rPr>
          <w:rFonts w:ascii="Minion Pro Capt" w:hAnsi="Minion Pro Capt" w:cs="Times New Roman"/>
          <w:b w:val="0"/>
          <w:color w:val="auto"/>
          <w:lang w:val="en-GB"/>
        </w:rPr>
        <w:t xml:space="preserve">Hu and Liu, 2004; </w:t>
      </w:r>
      <w:r w:rsidR="003E1857">
        <w:rPr>
          <w:rFonts w:ascii="Minion Pro Capt" w:hAnsi="Minion Pro Capt" w:cs="Times New Roman"/>
          <w:b w:val="0"/>
          <w:color w:val="auto"/>
          <w:lang w:val="en-GB"/>
        </w:rPr>
        <w:t>)</w:t>
      </w:r>
      <w:r w:rsidR="00A82701">
        <w:rPr>
          <w:rFonts w:ascii="Minion Pro Capt" w:hAnsi="Minion Pro Capt" w:cs="Times New Roman"/>
          <w:b w:val="0"/>
          <w:color w:val="auto"/>
          <w:lang w:val="en-GB"/>
        </w:rPr>
        <w:t>,</w:t>
      </w:r>
      <w:r w:rsidR="003E1857">
        <w:rPr>
          <w:rFonts w:ascii="Minion Pro Capt" w:hAnsi="Minion Pro Capt" w:cs="Times New Roman"/>
          <w:b w:val="0"/>
          <w:color w:val="auto"/>
          <w:lang w:val="en-GB"/>
        </w:rPr>
        <w:t xml:space="preserve"> AFINN (</w:t>
      </w:r>
      <w:r w:rsidR="003C5205">
        <w:rPr>
          <w:rFonts w:ascii="Minion Pro Capt" w:hAnsi="Minion Pro Capt" w:cs="Times New Roman"/>
          <w:b w:val="0"/>
          <w:color w:val="auto"/>
          <w:lang w:val="en-GB"/>
        </w:rPr>
        <w:t>Nielsen, 2011</w:t>
      </w:r>
      <w:r w:rsidR="003E1857">
        <w:rPr>
          <w:rFonts w:ascii="Minion Pro Capt" w:hAnsi="Minion Pro Capt" w:cs="Times New Roman"/>
          <w:b w:val="0"/>
          <w:color w:val="auto"/>
          <w:lang w:val="en-GB"/>
        </w:rPr>
        <w:t>)</w:t>
      </w:r>
      <w:r w:rsidR="00A82701">
        <w:rPr>
          <w:rFonts w:ascii="Minion Pro Capt" w:hAnsi="Minion Pro Capt" w:cs="Times New Roman"/>
          <w:b w:val="0"/>
          <w:color w:val="auto"/>
          <w:lang w:val="en-GB"/>
        </w:rPr>
        <w:t xml:space="preserve"> and </w:t>
      </w:r>
      <w:r w:rsidR="003E1857">
        <w:rPr>
          <w:rFonts w:ascii="Minion Pro Capt" w:hAnsi="Minion Pro Capt" w:cs="Times New Roman"/>
          <w:b w:val="0"/>
          <w:color w:val="auto"/>
          <w:lang w:val="en-GB"/>
        </w:rPr>
        <w:t>NRC (</w:t>
      </w:r>
      <w:r w:rsidR="008420CE">
        <w:rPr>
          <w:rFonts w:ascii="Minion Pro Capt" w:hAnsi="Minion Pro Capt" w:cs="Times New Roman"/>
          <w:b w:val="0"/>
          <w:color w:val="auto"/>
          <w:lang w:val="en-GB"/>
        </w:rPr>
        <w:t>Mohammad and Turney et al. 2013</w:t>
      </w:r>
      <w:r w:rsidR="003E1857">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 xml:space="preserve">lexicons. </w:t>
      </w:r>
      <w:r w:rsidR="003E1857" w:rsidRPr="003E1857">
        <w:rPr>
          <w:rFonts w:ascii="Minion Pro Capt" w:hAnsi="Minion Pro Capt" w:cs="Times New Roman"/>
          <w:b w:val="0"/>
          <w:color w:val="auto"/>
          <w:lang w:val="en-GB"/>
        </w:rPr>
        <w:t xml:space="preserve"> The </w:t>
      </w:r>
      <w:r w:rsidR="008B3D8C">
        <w:rPr>
          <w:rFonts w:ascii="Minion Pro Capt" w:hAnsi="Minion Pro Capt" w:cs="Times New Roman"/>
          <w:b w:val="0"/>
          <w:color w:val="auto"/>
          <w:lang w:val="en-GB"/>
        </w:rPr>
        <w:t>BING</w:t>
      </w:r>
      <w:r w:rsidR="008B3D8C" w:rsidRPr="003E1857">
        <w:rPr>
          <w:rFonts w:ascii="Minion Pro Capt" w:hAnsi="Minion Pro Capt" w:cs="Times New Roman"/>
          <w:b w:val="0"/>
          <w:color w:val="auto"/>
          <w:lang w:val="en-GB"/>
        </w:rPr>
        <w:t xml:space="preserve"> </w:t>
      </w:r>
      <w:r w:rsidR="003E1857" w:rsidRPr="003E1857">
        <w:rPr>
          <w:rFonts w:ascii="Minion Pro Capt" w:hAnsi="Minion Pro Capt" w:cs="Times New Roman"/>
          <w:b w:val="0"/>
          <w:color w:val="auto"/>
          <w:lang w:val="en-GB"/>
        </w:rPr>
        <w:t xml:space="preserve">lexicon uses a binary </w:t>
      </w:r>
      <w:r w:rsidR="003E1857">
        <w:rPr>
          <w:rFonts w:ascii="Minion Pro Capt" w:hAnsi="Minion Pro Capt" w:cs="Times New Roman"/>
          <w:b w:val="0"/>
          <w:color w:val="auto"/>
          <w:lang w:val="en-GB"/>
        </w:rPr>
        <w:t xml:space="preserve">(i.e. polarity) </w:t>
      </w:r>
      <w:r w:rsidR="003E1857" w:rsidRPr="003E1857">
        <w:rPr>
          <w:rFonts w:ascii="Minion Pro Capt" w:hAnsi="Minion Pro Capt" w:cs="Times New Roman"/>
          <w:b w:val="0"/>
          <w:color w:val="auto"/>
          <w:lang w:val="en-GB"/>
        </w:rPr>
        <w:t xml:space="preserve">categorization model that sorts words into positive or negative </w:t>
      </w:r>
      <w:r w:rsidR="008420CE">
        <w:rPr>
          <w:rFonts w:ascii="Minion Pro Capt" w:hAnsi="Minion Pro Capt" w:cs="Times New Roman"/>
          <w:b w:val="0"/>
          <w:color w:val="auto"/>
          <w:lang w:val="en-GB"/>
        </w:rPr>
        <w:t>opinions.</w:t>
      </w:r>
      <w:r w:rsidR="003E1857" w:rsidRPr="003E1857">
        <w:rPr>
          <w:rFonts w:ascii="Minion Pro Capt" w:hAnsi="Minion Pro Capt" w:cs="Times New Roman"/>
          <w:b w:val="0"/>
          <w:color w:val="auto"/>
          <w:lang w:val="en-GB"/>
        </w:rPr>
        <w:t xml:space="preserve"> The AFINN lexicon </w:t>
      </w:r>
      <w:r w:rsidR="003E1857" w:rsidRPr="00F10CA1">
        <w:rPr>
          <w:rFonts w:ascii="Minion Pro Capt" w:hAnsi="Minion Pro Capt" w:cs="Times New Roman"/>
          <w:b w:val="0"/>
          <w:color w:val="auto"/>
          <w:lang w:val="en-GB"/>
        </w:rPr>
        <w:t>grades words between -5 and 5</w:t>
      </w:r>
      <w:r w:rsidR="00F10CA1" w:rsidRPr="00F10CA1">
        <w:rPr>
          <w:rFonts w:ascii="Minion Pro Capt" w:hAnsi="Minion Pro Capt" w:cs="Times New Roman"/>
          <w:b w:val="0"/>
          <w:color w:val="auto"/>
          <w:lang w:val="en-GB"/>
        </w:rPr>
        <w:t>, representing the most negative and the most positive sentiments, re</w:t>
      </w:r>
      <w:r w:rsidR="003E1857" w:rsidRPr="00F10CA1">
        <w:rPr>
          <w:rFonts w:ascii="Minion Pro Capt" w:hAnsi="Minion Pro Capt" w:cs="Times New Roman"/>
          <w:b w:val="0"/>
          <w:color w:val="auto"/>
          <w:lang w:val="en-GB"/>
        </w:rPr>
        <w:t>spectively</w:t>
      </w:r>
      <w:r w:rsidR="00F10CA1" w:rsidRPr="00F10CA1">
        <w:rPr>
          <w:rFonts w:ascii="Minion Pro Capt" w:hAnsi="Minion Pro Capt" w:cs="Times New Roman"/>
          <w:b w:val="0"/>
          <w:color w:val="auto"/>
          <w:lang w:val="en-GB"/>
        </w:rPr>
        <w:t>. On the other hand, t</w:t>
      </w:r>
      <w:r w:rsidR="003E1857" w:rsidRPr="00F10CA1">
        <w:rPr>
          <w:rFonts w:ascii="Minion Pro Capt" w:hAnsi="Minion Pro Capt" w:cs="Times New Roman"/>
          <w:b w:val="0"/>
          <w:color w:val="auto"/>
          <w:lang w:val="en-GB"/>
        </w:rPr>
        <w:t xml:space="preserve">he NRC lexicon </w:t>
      </w:r>
      <w:r w:rsidR="00F10CA1" w:rsidRPr="00F10CA1">
        <w:rPr>
          <w:rFonts w:ascii="Minion Pro Capt" w:hAnsi="Minion Pro Capt" w:cs="Times New Roman"/>
          <w:b w:val="0"/>
          <w:color w:val="auto"/>
          <w:lang w:val="en-GB"/>
        </w:rPr>
        <w:t xml:space="preserve">classify </w:t>
      </w:r>
      <w:r w:rsidR="003E1857" w:rsidRPr="00F10CA1">
        <w:rPr>
          <w:rFonts w:ascii="Minion Pro Capt" w:hAnsi="Minion Pro Capt" w:cs="Times New Roman"/>
          <w:b w:val="0"/>
          <w:color w:val="auto"/>
          <w:lang w:val="en-GB"/>
        </w:rPr>
        <w:t xml:space="preserve">sentiment words </w:t>
      </w:r>
      <w:r w:rsidR="00F10CA1" w:rsidRPr="00F10CA1">
        <w:rPr>
          <w:rFonts w:ascii="Minion Pro Capt" w:hAnsi="Minion Pro Capt" w:cs="Times New Roman"/>
          <w:b w:val="0"/>
          <w:color w:val="auto"/>
          <w:lang w:val="en-GB"/>
        </w:rPr>
        <w:t xml:space="preserve">into </w:t>
      </w:r>
      <w:r w:rsidR="003E1857" w:rsidRPr="00F10CA1">
        <w:rPr>
          <w:rFonts w:ascii="Minion Pro Capt" w:hAnsi="Minion Pro Capt" w:cs="Times New Roman"/>
          <w:b w:val="0"/>
          <w:color w:val="auto"/>
          <w:lang w:val="en-GB"/>
        </w:rPr>
        <w:t>eight catego</w:t>
      </w:r>
      <w:r w:rsidR="003E1857">
        <w:rPr>
          <w:rFonts w:ascii="Minion Pro Capt" w:hAnsi="Minion Pro Capt" w:cs="Times New Roman"/>
          <w:b w:val="0"/>
          <w:color w:val="auto"/>
          <w:lang w:val="en-GB"/>
        </w:rPr>
        <w:t>ries</w:t>
      </w:r>
      <w:r w:rsidR="00F10CA1">
        <w:rPr>
          <w:rFonts w:ascii="Minion Pro Capt" w:hAnsi="Minion Pro Capt" w:cs="Times New Roman"/>
          <w:b w:val="0"/>
          <w:color w:val="auto"/>
          <w:lang w:val="en-GB"/>
        </w:rPr>
        <w:t xml:space="preserve"> of emotions</w:t>
      </w:r>
      <w:r w:rsidR="003E1857">
        <w:rPr>
          <w:rFonts w:ascii="Minion Pro Capt" w:hAnsi="Minion Pro Capt" w:cs="Times New Roman"/>
          <w:b w:val="0"/>
          <w:color w:val="auto"/>
          <w:lang w:val="en-GB"/>
        </w:rPr>
        <w:t xml:space="preserve">, </w:t>
      </w:r>
      <w:r w:rsidR="00200BB5">
        <w:rPr>
          <w:rFonts w:ascii="Minion Pro Capt" w:hAnsi="Minion Pro Capt" w:cs="Times New Roman"/>
          <w:b w:val="0"/>
          <w:color w:val="auto"/>
          <w:lang w:val="en-GB"/>
        </w:rPr>
        <w:t xml:space="preserve">such as </w:t>
      </w:r>
      <w:r w:rsidR="003E1857" w:rsidRPr="003E1857">
        <w:rPr>
          <w:rFonts w:ascii="Minion Pro Capt" w:hAnsi="Minion Pro Capt" w:cs="Times New Roman"/>
          <w:b w:val="0"/>
          <w:color w:val="auto"/>
          <w:lang w:val="en-GB"/>
        </w:rPr>
        <w:t xml:space="preserve">anger, </w:t>
      </w:r>
      <w:r w:rsidR="00200BB5">
        <w:rPr>
          <w:rFonts w:ascii="Minion Pro Capt" w:hAnsi="Minion Pro Capt" w:cs="Times New Roman"/>
          <w:b w:val="0"/>
          <w:color w:val="auto"/>
          <w:lang w:val="en-GB"/>
        </w:rPr>
        <w:t>fear</w:t>
      </w:r>
      <w:r w:rsidR="003E1857" w:rsidRPr="003E1857">
        <w:rPr>
          <w:rFonts w:ascii="Minion Pro Capt" w:hAnsi="Minion Pro Capt" w:cs="Times New Roman"/>
          <w:b w:val="0"/>
          <w:color w:val="auto"/>
          <w:lang w:val="en-GB"/>
        </w:rPr>
        <w:t>,</w:t>
      </w:r>
      <w:r w:rsidR="00200BB5">
        <w:rPr>
          <w:rFonts w:ascii="Minion Pro Capt" w:hAnsi="Minion Pro Capt" w:cs="Times New Roman"/>
          <w:b w:val="0"/>
          <w:color w:val="auto"/>
          <w:lang w:val="en-GB"/>
        </w:rPr>
        <w:t xml:space="preserve"> and</w:t>
      </w:r>
      <w:r w:rsidR="003E1857" w:rsidRPr="003E1857">
        <w:rPr>
          <w:rFonts w:ascii="Minion Pro Capt" w:hAnsi="Minion Pro Capt" w:cs="Times New Roman"/>
          <w:b w:val="0"/>
          <w:color w:val="auto"/>
          <w:lang w:val="en-GB"/>
        </w:rPr>
        <w:t xml:space="preserve"> </w:t>
      </w:r>
      <w:r w:rsidR="00200BB5">
        <w:rPr>
          <w:rFonts w:ascii="Minion Pro Capt" w:hAnsi="Minion Pro Capt" w:cs="Times New Roman"/>
          <w:b w:val="0"/>
          <w:color w:val="auto"/>
          <w:lang w:val="en-GB"/>
        </w:rPr>
        <w:t xml:space="preserve">trust. </w:t>
      </w:r>
      <w:r w:rsidR="003E1857">
        <w:rPr>
          <w:rFonts w:ascii="Minion Pro Capt" w:hAnsi="Minion Pro Capt" w:cs="Times New Roman"/>
          <w:b w:val="0"/>
          <w:color w:val="auto"/>
          <w:lang w:val="en-GB"/>
        </w:rPr>
        <w:t xml:space="preserve">These </w:t>
      </w:r>
      <w:r w:rsidR="00306BDB">
        <w:rPr>
          <w:rFonts w:ascii="Minion Pro Capt" w:hAnsi="Minion Pro Capt" w:cs="Times New Roman"/>
          <w:b w:val="0"/>
          <w:color w:val="auto"/>
          <w:lang w:val="en-GB"/>
        </w:rPr>
        <w:t>l</w:t>
      </w:r>
      <w:r w:rsidR="003E1857" w:rsidRPr="003E1857">
        <w:rPr>
          <w:rFonts w:ascii="Minion Pro Capt" w:hAnsi="Minion Pro Capt" w:cs="Times New Roman"/>
          <w:b w:val="0"/>
          <w:color w:val="auto"/>
          <w:lang w:val="en-GB"/>
        </w:rPr>
        <w:t>exicon</w:t>
      </w:r>
      <w:r w:rsidR="003E1857">
        <w:rPr>
          <w:rFonts w:ascii="Minion Pro Capt" w:hAnsi="Minion Pro Capt" w:cs="Times New Roman"/>
          <w:b w:val="0"/>
          <w:color w:val="auto"/>
          <w:lang w:val="en-GB"/>
        </w:rPr>
        <w:t xml:space="preserve">s are </w:t>
      </w:r>
      <w:r w:rsidR="003E1857" w:rsidRPr="003E1857">
        <w:rPr>
          <w:rFonts w:ascii="Minion Pro Capt" w:hAnsi="Minion Pro Capt" w:cs="Times New Roman"/>
          <w:b w:val="0"/>
          <w:color w:val="auto"/>
          <w:lang w:val="en-GB"/>
        </w:rPr>
        <w:t xml:space="preserve">unigram </w:t>
      </w:r>
      <w:r w:rsidR="003E1857">
        <w:rPr>
          <w:rFonts w:ascii="Minion Pro Capt" w:hAnsi="Minion Pro Capt" w:cs="Times New Roman"/>
          <w:b w:val="0"/>
          <w:color w:val="auto"/>
          <w:lang w:val="en-GB"/>
        </w:rPr>
        <w:t>lexicons, meaning that they are based on a single word classification</w:t>
      </w:r>
      <w:r w:rsidR="000B32F5">
        <w:rPr>
          <w:rFonts w:ascii="Minion Pro Capt" w:hAnsi="Minion Pro Capt" w:cs="Times New Roman"/>
          <w:b w:val="0"/>
          <w:color w:val="auto"/>
          <w:lang w:val="en-GB"/>
        </w:rPr>
        <w:t xml:space="preserve">. </w:t>
      </w:r>
      <w:r w:rsidR="00DF4B43" w:rsidRPr="004E4D35">
        <w:rPr>
          <w:rFonts w:ascii="Minion Pro Capt" w:hAnsi="Minion Pro Capt" w:cs="Times New Roman"/>
          <w:b w:val="0"/>
          <w:color w:val="auto"/>
          <w:lang w:val="en-GB"/>
        </w:rPr>
        <w:t>In general, lexicon-based approaches ha</w:t>
      </w:r>
      <w:r w:rsidR="0080051B">
        <w:rPr>
          <w:rFonts w:ascii="Minion Pro Capt" w:hAnsi="Minion Pro Capt" w:cs="Times New Roman"/>
          <w:b w:val="0"/>
          <w:color w:val="auto"/>
          <w:lang w:val="en-GB"/>
        </w:rPr>
        <w:t>ve</w:t>
      </w:r>
      <w:r w:rsidR="00DF4B43" w:rsidRPr="004E4D35">
        <w:rPr>
          <w:rFonts w:ascii="Minion Pro Capt" w:hAnsi="Minion Pro Capt" w:cs="Times New Roman"/>
          <w:b w:val="0"/>
          <w:color w:val="auto"/>
          <w:lang w:val="en-GB"/>
        </w:rPr>
        <w:t xml:space="preserve"> been shown to be less effective than machine learning models (Pang et al., 2002). However, </w:t>
      </w:r>
      <w:r w:rsidR="006A57F8" w:rsidRPr="00AB46C2">
        <w:rPr>
          <w:rFonts w:ascii="Minion Pro Capt" w:hAnsi="Minion Pro Capt" w:cs="Times New Roman"/>
          <w:b w:val="0"/>
          <w:color w:val="auto"/>
          <w:lang w:val="en-GB"/>
        </w:rPr>
        <w:t>Dhaoui</w:t>
      </w:r>
      <w:r w:rsidR="006A57F8">
        <w:rPr>
          <w:rFonts w:ascii="Minion Pro Capt" w:hAnsi="Minion Pro Capt" w:cs="Times New Roman"/>
          <w:b w:val="0"/>
          <w:color w:val="auto"/>
          <w:lang w:val="en-GB"/>
        </w:rPr>
        <w:t xml:space="preserve"> et al. </w:t>
      </w:r>
      <w:r w:rsidR="006A57F8">
        <w:rPr>
          <w:rFonts w:ascii="Minion Pro Capt" w:hAnsi="Minion Pro Capt" w:cs="Times New Roman"/>
          <w:b w:val="0"/>
          <w:color w:val="auto"/>
          <w:lang w:val="en-GB"/>
        </w:rPr>
        <w:t>(</w:t>
      </w:r>
      <w:r w:rsidR="006A57F8">
        <w:rPr>
          <w:rFonts w:ascii="Minion Pro Capt" w:hAnsi="Minion Pro Capt" w:cs="Times New Roman"/>
          <w:b w:val="0"/>
          <w:color w:val="auto"/>
          <w:lang w:val="en-GB"/>
        </w:rPr>
        <w:t>2017</w:t>
      </w:r>
      <w:r w:rsidR="006A57F8">
        <w:rPr>
          <w:rFonts w:ascii="Minion Pro Capt" w:hAnsi="Minion Pro Capt" w:cs="Times New Roman"/>
          <w:b w:val="0"/>
          <w:color w:val="auto"/>
          <w:lang w:val="en-GB"/>
        </w:rPr>
        <w:t xml:space="preserve">) suggested that </w:t>
      </w:r>
      <w:r w:rsidR="00DF4B43" w:rsidRPr="004E4D35">
        <w:rPr>
          <w:rFonts w:ascii="Minion Pro Capt" w:hAnsi="Minion Pro Capt" w:cs="Times New Roman"/>
          <w:b w:val="0"/>
          <w:color w:val="auto"/>
          <w:lang w:val="en-GB"/>
        </w:rPr>
        <w:t>opting for machine learning and ignoring the lexical knowledge in lieu of training data may not be optimal</w:t>
      </w:r>
      <w:r w:rsidR="00DF4B43">
        <w:rPr>
          <w:rFonts w:ascii="Minion Pro Capt" w:hAnsi="Minion Pro Capt" w:cs="Times New Roman"/>
          <w:b w:val="0"/>
          <w:color w:val="auto"/>
          <w:lang w:val="en-GB"/>
        </w:rPr>
        <w:t>.</w:t>
      </w:r>
    </w:p>
    <w:p w14:paraId="2D0D9067" w14:textId="77777777" w:rsidR="00B3686E" w:rsidRPr="00B3686E" w:rsidRDefault="00AB46C2" w:rsidP="00C03E56">
      <w:pPr>
        <w:pStyle w:val="1"/>
        <w:spacing w:before="240" w:after="120"/>
        <w:ind w:leftChars="-7" w:left="-14"/>
        <w:rPr>
          <w:rFonts w:cs="Times New Roman"/>
          <w:sz w:val="22"/>
          <w:szCs w:val="22"/>
        </w:rPr>
      </w:pPr>
      <w:r>
        <w:rPr>
          <w:rFonts w:cs="Times New Roman"/>
          <w:sz w:val="22"/>
          <w:szCs w:val="22"/>
        </w:rPr>
        <w:t>2.2</w:t>
      </w:r>
      <w:r w:rsidR="00E448CA">
        <w:rPr>
          <w:rFonts w:cs="Times New Roman"/>
          <w:sz w:val="22"/>
          <w:szCs w:val="22"/>
        </w:rPr>
        <w:t xml:space="preserve"> Applications in Policing </w:t>
      </w:r>
      <w:r w:rsidR="00995736">
        <w:rPr>
          <w:rFonts w:cs="Times New Roman"/>
          <w:sz w:val="22"/>
          <w:szCs w:val="22"/>
        </w:rPr>
        <w:t>and pandemic</w:t>
      </w:r>
    </w:p>
    <w:p w14:paraId="7C6992CF" w14:textId="257C1149" w:rsidR="00D30042" w:rsidRDefault="00D30042" w:rsidP="00D30042">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w:t>
      </w:r>
      <w:r w:rsidR="006D7182">
        <w:rPr>
          <w:rFonts w:ascii="Minion Pro Capt" w:hAnsi="Minion Pro Capt" w:cs="Times New Roman"/>
          <w:b w:val="0"/>
          <w:color w:val="auto"/>
          <w:lang w:val="en-GB"/>
        </w:rPr>
        <w:t>s</w:t>
      </w:r>
      <w:r w:rsidR="00C03E56">
        <w:rPr>
          <w:rFonts w:ascii="Minion Pro Capt" w:hAnsi="Minion Pro Capt" w:cs="Times New Roman"/>
          <w:b w:val="0"/>
          <w:color w:val="auto"/>
          <w:lang w:val="en-GB"/>
        </w:rPr>
        <w:t>entiment analysis</w:t>
      </w:r>
      <w:r w:rsidR="006224E0">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of </w:t>
      </w:r>
      <w:r w:rsidR="006C6C93">
        <w:rPr>
          <w:rFonts w:ascii="Minion Pro Capt" w:hAnsi="Minion Pro Capt" w:cs="Times New Roman"/>
          <w:b w:val="0"/>
          <w:color w:val="auto"/>
          <w:lang w:val="en-GB"/>
        </w:rPr>
        <w:t xml:space="preserve">Twitter data </w:t>
      </w:r>
      <w:r w:rsidR="005E6391">
        <w:rPr>
          <w:rFonts w:ascii="Minion Pro Capt" w:hAnsi="Minion Pro Capt" w:cs="Times New Roman"/>
          <w:b w:val="0"/>
          <w:color w:val="auto"/>
          <w:lang w:val="en-GB"/>
        </w:rPr>
        <w:t xml:space="preserve">has gained </w:t>
      </w:r>
      <w:r w:rsidR="002602BF">
        <w:rPr>
          <w:rFonts w:ascii="Minion Pro Capt" w:hAnsi="Minion Pro Capt" w:cs="Times New Roman"/>
          <w:b w:val="0"/>
          <w:color w:val="auto"/>
          <w:lang w:val="en-GB"/>
        </w:rPr>
        <w:t>widespread</w:t>
      </w:r>
      <w:r w:rsidR="005E6391">
        <w:rPr>
          <w:rFonts w:ascii="Minion Pro Capt" w:hAnsi="Minion Pro Capt" w:cs="Times New Roman"/>
          <w:b w:val="0"/>
          <w:color w:val="auto"/>
          <w:lang w:val="en-GB"/>
        </w:rPr>
        <w:t xml:space="preserve"> interest </w:t>
      </w:r>
      <w:r w:rsidR="002602BF">
        <w:rPr>
          <w:rFonts w:ascii="Minion Pro Capt" w:hAnsi="Minion Pro Capt" w:cs="Times New Roman"/>
          <w:b w:val="0"/>
          <w:color w:val="auto"/>
          <w:lang w:val="en-GB"/>
        </w:rPr>
        <w:t>across a</w:t>
      </w:r>
      <w:r w:rsidR="006D7182">
        <w:rPr>
          <w:rFonts w:ascii="Minion Pro Capt" w:hAnsi="Minion Pro Capt" w:cs="Times New Roman"/>
          <w:b w:val="0"/>
          <w:color w:val="auto"/>
          <w:lang w:val="en-GB"/>
        </w:rPr>
        <w:t xml:space="preserve"> </w:t>
      </w:r>
      <w:r w:rsidR="005E6391">
        <w:rPr>
          <w:rFonts w:ascii="Minion Pro Capt" w:hAnsi="Minion Pro Capt" w:cs="Times New Roman"/>
          <w:b w:val="0"/>
          <w:color w:val="auto"/>
          <w:lang w:val="en-GB"/>
        </w:rPr>
        <w:t>variety</w:t>
      </w:r>
      <w:r w:rsidR="006D7182">
        <w:rPr>
          <w:rFonts w:ascii="Minion Pro Capt" w:hAnsi="Minion Pro Capt" w:cs="Times New Roman"/>
          <w:b w:val="0"/>
          <w:color w:val="auto"/>
          <w:lang w:val="en-GB"/>
        </w:rPr>
        <w:t xml:space="preserve"> of domains</w:t>
      </w:r>
      <w:r w:rsidR="005E6391">
        <w:rPr>
          <w:rFonts w:ascii="Minion Pro Capt" w:hAnsi="Minion Pro Capt" w:cs="Times New Roman"/>
          <w:b w:val="0"/>
          <w:color w:val="auto"/>
          <w:lang w:val="en-GB"/>
        </w:rPr>
        <w:t xml:space="preserve">. However, </w:t>
      </w:r>
      <w:r>
        <w:rPr>
          <w:rFonts w:ascii="Minion Pro Capt" w:hAnsi="Minion Pro Capt" w:cs="Times New Roman"/>
          <w:b w:val="0"/>
          <w:color w:val="auto"/>
          <w:lang w:val="en-GB"/>
        </w:rPr>
        <w:t xml:space="preserve">some of the most </w:t>
      </w:r>
      <w:r w:rsidR="005E6391">
        <w:rPr>
          <w:rFonts w:ascii="Minion Pro Capt" w:hAnsi="Minion Pro Capt" w:cs="Times New Roman"/>
          <w:b w:val="0"/>
          <w:color w:val="auto"/>
          <w:lang w:val="en-GB"/>
        </w:rPr>
        <w:t>recent application</w:t>
      </w:r>
      <w:r w:rsidR="002602BF">
        <w:rPr>
          <w:rFonts w:ascii="Minion Pro Capt" w:hAnsi="Minion Pro Capt" w:cs="Times New Roman"/>
          <w:b w:val="0"/>
          <w:color w:val="auto"/>
          <w:lang w:val="en-GB"/>
        </w:rPr>
        <w:t>s</w:t>
      </w:r>
      <w:r w:rsidR="005E6391">
        <w:rPr>
          <w:rFonts w:ascii="Minion Pro Capt" w:hAnsi="Minion Pro Capt" w:cs="Times New Roman"/>
          <w:b w:val="0"/>
          <w:color w:val="auto"/>
          <w:lang w:val="en-GB"/>
        </w:rPr>
        <w:t xml:space="preserve"> can be seen </w:t>
      </w:r>
      <w:r w:rsidR="006D7182">
        <w:rPr>
          <w:rFonts w:ascii="Minion Pro Capt" w:hAnsi="Minion Pro Capt" w:cs="Times New Roman"/>
          <w:b w:val="0"/>
          <w:color w:val="auto"/>
          <w:lang w:val="en-GB"/>
        </w:rPr>
        <w:t xml:space="preserve">in </w:t>
      </w:r>
      <w:r>
        <w:rPr>
          <w:rFonts w:ascii="Minion Pro Capt" w:hAnsi="Minion Pro Capt" w:cs="Times New Roman"/>
          <w:b w:val="0"/>
          <w:color w:val="auto"/>
          <w:lang w:val="en-GB"/>
        </w:rPr>
        <w:t xml:space="preserve">the study of </w:t>
      </w:r>
      <w:r w:rsidR="005E6391">
        <w:rPr>
          <w:rFonts w:ascii="Minion Pro Capt" w:hAnsi="Minion Pro Capt" w:cs="Times New Roman"/>
          <w:b w:val="0"/>
          <w:color w:val="auto"/>
          <w:lang w:val="en-GB"/>
        </w:rPr>
        <w:t>COVID-19 pandemic</w:t>
      </w:r>
      <w:r>
        <w:rPr>
          <w:rFonts w:ascii="Minion Pro Capt" w:hAnsi="Minion Pro Capt" w:cs="Times New Roman"/>
          <w:b w:val="0"/>
          <w:color w:val="auto"/>
          <w:lang w:val="en-GB"/>
        </w:rPr>
        <w:t xml:space="preserve">.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w:t>
      </w:r>
      <w:r w:rsidR="00590173">
        <w:rPr>
          <w:rFonts w:ascii="Minion Pro Capt" w:hAnsi="Minion Pro Capt" w:cs="Times New Roman"/>
          <w:b w:val="0"/>
          <w:color w:val="auto"/>
          <w:lang w:val="en-GB"/>
        </w:rPr>
        <w:t>COVID</w:t>
      </w:r>
      <w:r w:rsidRPr="00D30042">
        <w:rPr>
          <w:rFonts w:ascii="Minion Pro Capt" w:hAnsi="Minion Pro Capt" w:cs="Times New Roman"/>
          <w:b w:val="0"/>
          <w:color w:val="auto"/>
          <w:lang w:val="en-GB"/>
        </w:rPr>
        <w:t xml:space="preserve">-19 could </w:t>
      </w:r>
      <w:r w:rsidR="002602BF">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sidR="002602BF">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xml:space="preserve">. This is evident in their results, where on one </w:t>
      </w:r>
      <w:r w:rsidR="00911E0F">
        <w:rPr>
          <w:rFonts w:ascii="Minion Pro Capt" w:hAnsi="Minion Pro Capt" w:cs="Times New Roman"/>
          <w:b w:val="0"/>
          <w:color w:val="auto"/>
          <w:lang w:val="en-GB"/>
        </w:rPr>
        <w:t>hand</w:t>
      </w:r>
      <w:r w:rsidR="00911E0F" w:rsidRPr="00D30042">
        <w:rPr>
          <w:rFonts w:ascii="Minion Pro Capt" w:hAnsi="Minion Pro Capt" w:cs="Times New Roman"/>
          <w:b w:val="0"/>
          <w:color w:val="auto"/>
          <w:lang w:val="en-GB"/>
        </w:rPr>
        <w:t xml:space="preserve"> </w:t>
      </w:r>
      <w:r w:rsidRPr="00D30042">
        <w:rPr>
          <w:rFonts w:ascii="Minion Pro Capt" w:hAnsi="Minion Pro Capt" w:cs="Times New Roman"/>
          <w:b w:val="0"/>
          <w:color w:val="auto"/>
          <w:lang w:val="en-GB"/>
        </w:rPr>
        <w:t>the largest proportion of retweets analysed between January 2019 and March 2020 were either neutral or negative, while on the other hand, those analysed between December 2019 and May 2020 showed larger proportion of positive opinion</w:t>
      </w:r>
      <w:r w:rsidR="002602BF">
        <w:rPr>
          <w:rFonts w:ascii="Minion Pro Capt" w:hAnsi="Minion Pro Capt" w:cs="Times New Roman"/>
          <w:b w:val="0"/>
          <w:color w:val="auto"/>
          <w:lang w:val="en-GB"/>
        </w:rPr>
        <w:t>s</w:t>
      </w:r>
      <w:r>
        <w:rPr>
          <w:rFonts w:ascii="Minion Pro Capt" w:hAnsi="Minion Pro Capt" w:cs="Times New Roman"/>
          <w:b w:val="0"/>
          <w:color w:val="auto"/>
          <w:lang w:val="en-GB"/>
        </w:rPr>
        <w:t xml:space="preserve">. Other </w:t>
      </w:r>
      <w:r w:rsidR="002602BF">
        <w:rPr>
          <w:rFonts w:ascii="Minion Pro Capt" w:hAnsi="Minion Pro Capt" w:cs="Times New Roman"/>
          <w:b w:val="0"/>
          <w:color w:val="auto"/>
          <w:lang w:val="en-GB"/>
        </w:rPr>
        <w:t xml:space="preserve">related studies </w:t>
      </w:r>
      <w:r>
        <w:rPr>
          <w:rFonts w:ascii="Minion Pro Capt" w:hAnsi="Minion Pro Capt" w:cs="Times New Roman"/>
          <w:b w:val="0"/>
          <w:color w:val="auto"/>
          <w:lang w:val="en-GB"/>
        </w:rPr>
        <w:t xml:space="preserve">include </w:t>
      </w:r>
      <w:r w:rsidRPr="004D6AE2">
        <w:rPr>
          <w:rFonts w:ascii="Minion Pro Capt" w:hAnsi="Minion Pro Capt" w:cs="Times New Roman"/>
          <w:b w:val="0"/>
          <w:color w:val="auto"/>
          <w:lang w:val="en-GB"/>
        </w:rPr>
        <w:t>Chakraborty et al., 2020; Xue et al., 2020; Samuel et al., 2020; Kruspe et al., 2020</w:t>
      </w:r>
      <w:r>
        <w:rPr>
          <w:rFonts w:ascii="Minion Pro Capt" w:hAnsi="Minion Pro Capt" w:cs="Times New Roman"/>
          <w:b w:val="0"/>
          <w:color w:val="auto"/>
          <w:lang w:val="en-GB"/>
        </w:rPr>
        <w:t xml:space="preserve">. </w:t>
      </w:r>
    </w:p>
    <w:p w14:paraId="793215C4" w14:textId="3C1F7047" w:rsidR="002602BF" w:rsidRDefault="00D30042" w:rsidP="00995736">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law enforcement, only one paper has examine the COVID-19-crime association, using Twitter data </w:t>
      </w:r>
      <w:r w:rsidRPr="00D30042">
        <w:rPr>
          <w:rFonts w:ascii="Minion Pro Capt" w:hAnsi="Minion Pro Capt" w:cs="Times New Roman"/>
          <w:b w:val="0"/>
          <w:color w:val="auto"/>
          <w:lang w:val="en-GB"/>
        </w:rPr>
        <w:t>(Nikolovska et al., 2020</w:t>
      </w:r>
      <w:r>
        <w:rPr>
          <w:rFonts w:ascii="Minion Pro Capt" w:hAnsi="Minion Pro Capt" w:cs="Times New Roman"/>
          <w:b w:val="0"/>
          <w:color w:val="auto"/>
          <w:lang w:val="en-GB"/>
        </w:rPr>
        <w:t xml:space="preserve">). In their </w:t>
      </w:r>
      <w:r w:rsidRPr="005B459D">
        <w:rPr>
          <w:rFonts w:ascii="Minion Pro Capt" w:hAnsi="Minion Pro Capt" w:cs="Times New Roman"/>
          <w:b w:val="0"/>
          <w:color w:val="auto"/>
          <w:lang w:val="en-GB"/>
        </w:rPr>
        <w:t>study, Nikolovska and colleague</w:t>
      </w:r>
      <w:r w:rsidR="002602BF" w:rsidRPr="005B459D">
        <w:rPr>
          <w:rFonts w:ascii="Minion Pro Capt" w:hAnsi="Minion Pro Capt" w:cs="Times New Roman"/>
          <w:b w:val="0"/>
          <w:color w:val="auto"/>
          <w:lang w:val="en-GB"/>
        </w:rPr>
        <w:t>s</w:t>
      </w:r>
      <w:r w:rsidRPr="005B459D">
        <w:rPr>
          <w:rFonts w:ascii="Minion Pro Capt" w:hAnsi="Minion Pro Capt" w:cs="Times New Roman"/>
          <w:b w:val="0"/>
          <w:color w:val="auto"/>
          <w:lang w:val="en-GB"/>
        </w:rPr>
        <w:t xml:space="preserve"> </w:t>
      </w:r>
      <w:r w:rsidR="005B459D" w:rsidRPr="005B459D">
        <w:rPr>
          <w:rFonts w:ascii="Minion Pro Capt" w:hAnsi="Minion Pro Capt" w:cs="Times New Roman"/>
          <w:b w:val="0"/>
          <w:color w:val="auto"/>
          <w:lang w:val="en-GB"/>
        </w:rPr>
        <w:t xml:space="preserve">employed the qualitative approach </w:t>
      </w:r>
      <w:r w:rsidR="00473854">
        <w:rPr>
          <w:rFonts w:ascii="Minion Pro Capt" w:hAnsi="Minion Pro Capt" w:cs="Times New Roman"/>
          <w:b w:val="0"/>
          <w:color w:val="auto"/>
          <w:lang w:val="en-GB"/>
        </w:rPr>
        <w:t>called t</w:t>
      </w:r>
      <w:r w:rsidR="005B459D" w:rsidRPr="005B459D">
        <w:rPr>
          <w:rFonts w:ascii="Minion Pro Capt" w:hAnsi="Minion Pro Capt" w:cs="Times New Roman"/>
          <w:b w:val="0"/>
          <w:color w:val="auto"/>
          <w:lang w:val="en-GB"/>
        </w:rPr>
        <w:t>hematic analysis (Heverin and Zach </w:t>
      </w:r>
      <w:hyperlink r:id="rId8" w:anchor="ref-CR41" w:tooltip="Heverin, T., &amp; Zach, L. (2010). Twitter for city police department information sharing. Proceedings of the American Society for Information Science and Technology, 47(1), 1–7." w:history="1">
        <w:r w:rsidR="005B459D" w:rsidRPr="005B459D">
          <w:rPr>
            <w:rFonts w:ascii="Minion Pro Capt" w:hAnsi="Minion Pro Capt" w:cs="Times New Roman"/>
            <w:b w:val="0"/>
            <w:color w:val="auto"/>
            <w:lang w:val="en-GB"/>
          </w:rPr>
          <w:t>2010</w:t>
        </w:r>
      </w:hyperlink>
      <w:r w:rsidR="005B459D" w:rsidRPr="005B459D">
        <w:rPr>
          <w:rFonts w:ascii="Minion Pro Capt" w:hAnsi="Minion Pro Capt" w:cs="Times New Roman"/>
          <w:b w:val="0"/>
          <w:color w:val="auto"/>
          <w:lang w:val="en-GB"/>
        </w:rPr>
        <w:t>; Crump </w:t>
      </w:r>
      <w:hyperlink r:id="rId9" w:anchor="ref-CR23" w:tooltip="Crump, J. (2011). What are the police doing on Twitter? Social media, the police and the public. Policy &amp; Internet, 3(4), 1–27." w:history="1">
        <w:r w:rsidR="005B459D" w:rsidRPr="005B459D">
          <w:rPr>
            <w:rFonts w:ascii="Minion Pro Capt" w:hAnsi="Minion Pro Capt" w:cs="Times New Roman"/>
            <w:b w:val="0"/>
            <w:color w:val="auto"/>
            <w:lang w:val="en-GB"/>
          </w:rPr>
          <w:t>2011</w:t>
        </w:r>
      </w:hyperlink>
      <w:r w:rsidR="005B459D" w:rsidRPr="005B459D">
        <w:rPr>
          <w:rFonts w:ascii="Minion Pro Capt" w:hAnsi="Minion Pro Capt" w:cs="Times New Roman"/>
          <w:b w:val="0"/>
          <w:color w:val="auto"/>
          <w:lang w:val="en-GB"/>
        </w:rPr>
        <w:t>; Lieberman et al. </w:t>
      </w:r>
      <w:hyperlink r:id="rId10" w:anchor="ref-CR54" w:tooltip="Lieberman, J. D., Koetzle, D., &amp; Sakiyama, M. (2013). Police departments’ use of Facebook: patterns and policy issues. Police quarterly, 16(4), 438–462." w:history="1">
        <w:r w:rsidR="005B459D" w:rsidRPr="005B459D">
          <w:rPr>
            <w:rFonts w:ascii="Minion Pro Capt" w:hAnsi="Minion Pro Capt" w:cs="Times New Roman"/>
            <w:b w:val="0"/>
            <w:color w:val="auto"/>
            <w:lang w:val="en-GB"/>
          </w:rPr>
          <w:t>2013</w:t>
        </w:r>
      </w:hyperlink>
      <w:r w:rsidR="005B459D" w:rsidRPr="005B459D">
        <w:rPr>
          <w:rFonts w:ascii="Minion Pro Capt" w:hAnsi="Minion Pro Capt" w:cs="Times New Roman"/>
          <w:b w:val="0"/>
          <w:color w:val="auto"/>
          <w:lang w:val="en-GB"/>
        </w:rPr>
        <w:t xml:space="preserve">), rather than </w:t>
      </w:r>
      <w:r w:rsidR="00473854">
        <w:rPr>
          <w:rFonts w:ascii="Minion Pro Capt" w:hAnsi="Minion Pro Capt" w:cs="Times New Roman"/>
          <w:b w:val="0"/>
          <w:color w:val="auto"/>
          <w:lang w:val="en-GB"/>
        </w:rPr>
        <w:t xml:space="preserve">using </w:t>
      </w:r>
      <w:r w:rsidR="005B459D" w:rsidRPr="005B459D">
        <w:rPr>
          <w:rFonts w:ascii="Minion Pro Capt" w:hAnsi="Minion Pro Capt" w:cs="Times New Roman"/>
          <w:b w:val="0"/>
          <w:color w:val="auto"/>
          <w:lang w:val="en-GB"/>
        </w:rPr>
        <w:t>the sentiment analysis</w:t>
      </w:r>
      <w:r w:rsidR="005B459D" w:rsidRPr="005B459D">
        <w:rPr>
          <w:rFonts w:ascii="Minion Pro Capt" w:hAnsi="Minion Pro Capt" w:cs="Times New Roman"/>
          <w:b w:val="0"/>
          <w:color w:val="auto"/>
          <w:lang w:val="en-GB"/>
        </w:rPr>
        <w:t xml:space="preserve">. They </w:t>
      </w:r>
      <w:r w:rsidRPr="005B459D">
        <w:rPr>
          <w:rFonts w:ascii="Minion Pro Capt" w:hAnsi="Minion Pro Capt" w:cs="Times New Roman"/>
          <w:b w:val="0"/>
          <w:color w:val="auto"/>
          <w:lang w:val="en-GB"/>
        </w:rPr>
        <w:t>showed that most of the</w:t>
      </w:r>
      <w:ins w:id="1" w:author="Monsuru Adepeju" w:date="2021-01-22T16:52:00Z">
        <w:r w:rsidR="00473854">
          <w:rPr>
            <w:rFonts w:ascii="Minion Pro Capt" w:hAnsi="Minion Pro Capt" w:cs="Times New Roman"/>
            <w:b w:val="0"/>
            <w:color w:val="auto"/>
            <w:lang w:val="en-GB"/>
          </w:rPr>
          <w:t xml:space="preserve"> </w:t>
        </w:r>
      </w:ins>
      <w:r w:rsidR="00440FE2" w:rsidRPr="005B459D">
        <w:rPr>
          <w:rFonts w:ascii="Minion Pro Capt" w:hAnsi="Minion Pro Capt" w:cs="Times New Roman"/>
          <w:b w:val="0"/>
          <w:color w:val="auto"/>
          <w:lang w:val="en-GB"/>
        </w:rPr>
        <w:t>law enforcement</w:t>
      </w:r>
      <w:r w:rsidRPr="003E0299">
        <w:rPr>
          <w:rFonts w:ascii="Minion Pro Capt" w:hAnsi="Minion Pro Capt" w:cs="Times New Roman"/>
          <w:b w:val="0"/>
          <w:color w:val="auto"/>
          <w:lang w:val="en-GB"/>
        </w:rPr>
        <w:t xml:space="preserve"> </w:t>
      </w:r>
      <w:r w:rsidRPr="005B459D">
        <w:rPr>
          <w:rFonts w:ascii="Minion Pro Capt" w:hAnsi="Minion Pro Capt" w:cs="Times New Roman"/>
          <w:b w:val="0"/>
          <w:color w:val="auto"/>
          <w:lang w:val="en-GB"/>
        </w:rPr>
        <w:t xml:space="preserve">tweets </w:t>
      </w:r>
      <w:r w:rsidR="00982663" w:rsidRPr="005B459D">
        <w:rPr>
          <w:rFonts w:ascii="Minion Pro Capt" w:hAnsi="Minion Pro Capt" w:cs="Times New Roman"/>
          <w:b w:val="0"/>
          <w:color w:val="auto"/>
          <w:lang w:val="en-GB"/>
        </w:rPr>
        <w:t>were not crime-focused, but centred instead</w:t>
      </w:r>
      <w:r w:rsidR="00982663" w:rsidRPr="00982663">
        <w:rPr>
          <w:rFonts w:ascii="Minion Pro Capt" w:hAnsi="Minion Pro Capt" w:cs="Times New Roman"/>
          <w:b w:val="0"/>
          <w:color w:val="auto"/>
          <w:lang w:val="en-GB"/>
        </w:rPr>
        <w:t xml:space="preserve"> on encouraging the public to comply with government guidance about behaviour during the pandemic or concerned general policing. </w:t>
      </w:r>
      <w:r w:rsidR="00995736">
        <w:rPr>
          <w:rFonts w:ascii="Minion Pro Capt" w:hAnsi="Minion Pro Capt" w:cs="Times New Roman"/>
          <w:b w:val="0"/>
          <w:color w:val="auto"/>
          <w:lang w:val="en-GB"/>
        </w:rPr>
        <w:t>However, their study does not focus specifically on the subject of policing</w:t>
      </w:r>
      <w:r w:rsidR="002602BF">
        <w:rPr>
          <w:rFonts w:ascii="Minion Pro Capt" w:hAnsi="Minion Pro Capt" w:cs="Times New Roman"/>
          <w:b w:val="0"/>
          <w:color w:val="auto"/>
          <w:lang w:val="en-GB"/>
        </w:rPr>
        <w:t xml:space="preserve"> in relation to the pandemic. </w:t>
      </w:r>
      <w:r w:rsidR="00995736">
        <w:rPr>
          <w:rFonts w:ascii="Minion Pro Capt" w:hAnsi="Minion Pro Capt" w:cs="Times New Roman"/>
          <w:b w:val="0"/>
          <w:color w:val="auto"/>
          <w:lang w:val="en-GB"/>
        </w:rPr>
        <w:t xml:space="preserve">Therefore, to the best of our knowledge, no study has used Twitter </w:t>
      </w:r>
      <w:r w:rsidR="00995736" w:rsidRPr="00995736">
        <w:rPr>
          <w:rFonts w:ascii="Minion Pro Capt" w:hAnsi="Minion Pro Capt" w:cs="Times New Roman"/>
          <w:b w:val="0"/>
          <w:color w:val="auto"/>
          <w:lang w:val="en-GB"/>
        </w:rPr>
        <w:t>data to examine the policing-</w:t>
      </w:r>
      <w:r w:rsidR="0048758B" w:rsidRPr="00995736">
        <w:rPr>
          <w:rFonts w:ascii="Minion Pro Capt" w:hAnsi="Minion Pro Capt" w:cs="Times New Roman"/>
          <w:b w:val="0"/>
          <w:color w:val="auto"/>
          <w:lang w:val="en-GB"/>
        </w:rPr>
        <w:t>C</w:t>
      </w:r>
      <w:r w:rsidR="0048758B">
        <w:rPr>
          <w:rFonts w:ascii="Minion Pro Capt" w:hAnsi="Minion Pro Capt" w:cs="Times New Roman"/>
          <w:b w:val="0"/>
          <w:color w:val="auto"/>
          <w:lang w:val="en-GB"/>
        </w:rPr>
        <w:t>OVID</w:t>
      </w:r>
      <w:r w:rsidR="00995736" w:rsidRPr="00995736">
        <w:rPr>
          <w:rFonts w:ascii="Minion Pro Capt" w:hAnsi="Minion Pro Capt" w:cs="Times New Roman"/>
          <w:b w:val="0"/>
          <w:color w:val="auto"/>
          <w:lang w:val="en-GB"/>
        </w:rPr>
        <w:t>-19</w:t>
      </w:r>
      <w:r w:rsidR="00835E6E">
        <w:rPr>
          <w:rFonts w:ascii="Minion Pro Capt" w:hAnsi="Minion Pro Capt" w:cs="Times New Roman"/>
          <w:b w:val="0"/>
          <w:color w:val="auto"/>
          <w:lang w:val="en-GB"/>
        </w:rPr>
        <w:t>-</w:t>
      </w:r>
      <w:r w:rsidR="00995736" w:rsidRPr="00995736">
        <w:rPr>
          <w:rFonts w:ascii="Minion Pro Capt" w:hAnsi="Minion Pro Capt" w:cs="Times New Roman"/>
          <w:b w:val="0"/>
          <w:color w:val="auto"/>
          <w:lang w:val="en-GB"/>
        </w:rPr>
        <w:t xml:space="preserve">pandemic association during the pandemic. </w:t>
      </w:r>
      <w:r w:rsidR="00835E6E">
        <w:rPr>
          <w:rFonts w:ascii="Minion Pro Capt" w:hAnsi="Minion Pro Capt" w:cs="Times New Roman"/>
          <w:b w:val="0"/>
          <w:color w:val="auto"/>
          <w:lang w:val="en-GB"/>
        </w:rPr>
        <w:t>In particular, there has not been any studies that examine how</w:t>
      </w:r>
      <w:r w:rsidR="00726ACB">
        <w:rPr>
          <w:rFonts w:ascii="Minion Pro Capt" w:hAnsi="Minion Pro Capt" w:cs="Times New Roman"/>
          <w:b w:val="0"/>
          <w:color w:val="auto"/>
          <w:lang w:val="en-GB"/>
        </w:rPr>
        <w:t xml:space="preserve"> the</w:t>
      </w:r>
      <w:r w:rsidR="00835E6E">
        <w:rPr>
          <w:rFonts w:ascii="Minion Pro Capt" w:hAnsi="Minion Pro Capt" w:cs="Times New Roman"/>
          <w:b w:val="0"/>
          <w:color w:val="auto"/>
          <w:lang w:val="en-GB"/>
        </w:rPr>
        <w:t xml:space="preserve"> COVID-19 pandemic may have exacerbated or decelerated the orientations of public opinions </w:t>
      </w:r>
      <w:r w:rsidR="008A70C7">
        <w:rPr>
          <w:rFonts w:ascii="Minion Pro Capt" w:hAnsi="Minion Pro Capt" w:cs="Times New Roman"/>
          <w:b w:val="0"/>
          <w:color w:val="auto"/>
          <w:lang w:val="en-GB"/>
        </w:rPr>
        <w:t>towards</w:t>
      </w:r>
      <w:r w:rsidR="00835E6E">
        <w:rPr>
          <w:rFonts w:ascii="Minion Pro Capt" w:hAnsi="Minion Pro Capt" w:cs="Times New Roman"/>
          <w:b w:val="0"/>
          <w:color w:val="auto"/>
          <w:lang w:val="en-GB"/>
        </w:rPr>
        <w:t xml:space="preserve"> policing</w:t>
      </w:r>
      <w:r w:rsidR="00473854">
        <w:rPr>
          <w:rFonts w:ascii="Minion Pro Capt" w:hAnsi="Minion Pro Capt" w:cs="Times New Roman"/>
          <w:b w:val="0"/>
          <w:color w:val="auto"/>
          <w:lang w:val="en-GB"/>
        </w:rPr>
        <w:t xml:space="preserve"> based on sentiment analysis</w:t>
      </w:r>
      <w:r w:rsidR="00835E6E">
        <w:rPr>
          <w:rFonts w:ascii="Minion Pro Capt" w:hAnsi="Minion Pro Capt" w:cs="Times New Roman"/>
          <w:b w:val="0"/>
          <w:color w:val="auto"/>
          <w:lang w:val="en-GB"/>
        </w:rPr>
        <w:t xml:space="preserve">. </w:t>
      </w:r>
      <w:r w:rsidR="00247AD7">
        <w:rPr>
          <w:rFonts w:ascii="Minion Pro Capt" w:hAnsi="Minion Pro Capt" w:cs="Times New Roman"/>
          <w:b w:val="0"/>
          <w:color w:val="auto"/>
          <w:lang w:val="en-GB"/>
        </w:rPr>
        <w:t xml:space="preserve">Furthermore, the majority of existing studies have focussed solely on the </w:t>
      </w:r>
      <w:r w:rsidR="00247AD7" w:rsidRPr="0071445E">
        <w:rPr>
          <w:rFonts w:ascii="Minion Pro Capt" w:hAnsi="Minion Pro Capt" w:cs="Times New Roman"/>
          <w:b w:val="0"/>
          <w:color w:val="auto"/>
          <w:lang w:val="en-GB"/>
        </w:rPr>
        <w:t xml:space="preserve">analysis of the textual components of the </w:t>
      </w:r>
      <w:r w:rsidR="00247AD7">
        <w:rPr>
          <w:rFonts w:ascii="Minion Pro Capt" w:hAnsi="Minion Pro Capt" w:cs="Times New Roman"/>
          <w:b w:val="0"/>
          <w:color w:val="auto"/>
          <w:lang w:val="en-GB"/>
        </w:rPr>
        <w:t>tweets</w:t>
      </w:r>
      <w:r w:rsidR="00247AD7" w:rsidRPr="0071445E">
        <w:rPr>
          <w:rFonts w:ascii="Minion Pro Capt" w:hAnsi="Minion Pro Capt" w:cs="Times New Roman"/>
          <w:b w:val="0"/>
          <w:color w:val="auto"/>
          <w:lang w:val="en-GB"/>
        </w:rPr>
        <w:t xml:space="preserve">, </w:t>
      </w:r>
      <w:r w:rsidR="00B5756E">
        <w:rPr>
          <w:rFonts w:ascii="Minion Pro Capt" w:hAnsi="Minion Pro Capt" w:cs="Times New Roman"/>
          <w:b w:val="0"/>
          <w:color w:val="auto"/>
          <w:lang w:val="en-GB"/>
        </w:rPr>
        <w:t>and</w:t>
      </w:r>
      <w:r w:rsidR="00B5756E" w:rsidRPr="0071445E">
        <w:rPr>
          <w:rFonts w:ascii="Minion Pro Capt" w:hAnsi="Minion Pro Capt" w:cs="Times New Roman"/>
          <w:b w:val="0"/>
          <w:color w:val="auto"/>
          <w:lang w:val="en-GB"/>
        </w:rPr>
        <w:t xml:space="preserve"> </w:t>
      </w:r>
      <w:r w:rsidR="00247AD7" w:rsidRPr="0071445E">
        <w:rPr>
          <w:rFonts w:ascii="Minion Pro Capt" w:hAnsi="Minion Pro Capt" w:cs="Times New Roman"/>
          <w:b w:val="0"/>
          <w:color w:val="auto"/>
          <w:lang w:val="en-GB"/>
        </w:rPr>
        <w:t>pa</w:t>
      </w:r>
      <w:r w:rsidR="00247AD7">
        <w:rPr>
          <w:rFonts w:ascii="Minion Pro Capt" w:hAnsi="Minion Pro Capt" w:cs="Times New Roman"/>
          <w:b w:val="0"/>
          <w:color w:val="auto"/>
          <w:lang w:val="en-GB"/>
        </w:rPr>
        <w:t>id</w:t>
      </w:r>
      <w:r w:rsidR="00247AD7" w:rsidRPr="0071445E">
        <w:rPr>
          <w:rFonts w:ascii="Minion Pro Capt" w:hAnsi="Minion Pro Capt" w:cs="Times New Roman"/>
          <w:b w:val="0"/>
          <w:color w:val="auto"/>
          <w:lang w:val="en-GB"/>
        </w:rPr>
        <w:t xml:space="preserve"> little</w:t>
      </w:r>
      <w:r w:rsidR="00247AD7">
        <w:rPr>
          <w:rFonts w:ascii="Minion Pro Capt" w:hAnsi="Minion Pro Capt" w:cs="Times New Roman"/>
          <w:b w:val="0"/>
          <w:color w:val="auto"/>
          <w:lang w:val="en-GB"/>
        </w:rPr>
        <w:t xml:space="preserve"> attention to how sentiment</w:t>
      </w:r>
      <w:r w:rsidR="00DD725B">
        <w:rPr>
          <w:rFonts w:ascii="Minion Pro Capt" w:hAnsi="Minion Pro Capt" w:cs="Times New Roman"/>
          <w:b w:val="0"/>
          <w:color w:val="auto"/>
          <w:lang w:val="en-GB"/>
        </w:rPr>
        <w:t>s or opinions</w:t>
      </w:r>
      <w:r w:rsidR="00247AD7">
        <w:rPr>
          <w:rFonts w:ascii="Minion Pro Capt" w:hAnsi="Minion Pro Capt" w:cs="Times New Roman"/>
          <w:b w:val="0"/>
          <w:color w:val="auto"/>
          <w:lang w:val="en-GB"/>
        </w:rPr>
        <w:t xml:space="preserve"> may </w:t>
      </w:r>
      <w:r w:rsidR="006A3E3B">
        <w:rPr>
          <w:rFonts w:ascii="Minion Pro Capt" w:hAnsi="Minion Pro Capt" w:cs="Times New Roman"/>
          <w:b w:val="0"/>
          <w:color w:val="auto"/>
          <w:lang w:val="en-GB"/>
        </w:rPr>
        <w:t>vary</w:t>
      </w:r>
      <w:ins w:id="2" w:author="Samuel Langton" w:date="2021-01-22T14:17:00Z">
        <w:r w:rsidR="006A3E3B">
          <w:rPr>
            <w:rFonts w:ascii="Minion Pro Capt" w:hAnsi="Minion Pro Capt" w:cs="Times New Roman"/>
            <w:b w:val="0"/>
            <w:color w:val="auto"/>
            <w:lang w:val="en-GB"/>
          </w:rPr>
          <w:t xml:space="preserve"> </w:t>
        </w:r>
      </w:ins>
      <w:r w:rsidR="00DD725B">
        <w:rPr>
          <w:rFonts w:ascii="Minion Pro Capt" w:hAnsi="Minion Pro Capt" w:cs="Times New Roman"/>
          <w:b w:val="0"/>
          <w:color w:val="auto"/>
          <w:lang w:val="en-GB"/>
        </w:rPr>
        <w:t xml:space="preserve">across </w:t>
      </w:r>
      <w:r w:rsidR="002602BF">
        <w:rPr>
          <w:rFonts w:ascii="Minion Pro Capt" w:hAnsi="Minion Pro Capt" w:cs="Times New Roman"/>
          <w:b w:val="0"/>
          <w:color w:val="auto"/>
          <w:lang w:val="en-GB"/>
        </w:rPr>
        <w:t xml:space="preserve">smaller </w:t>
      </w:r>
      <w:r w:rsidR="00DD725B">
        <w:rPr>
          <w:rFonts w:ascii="Minion Pro Capt" w:hAnsi="Minion Pro Capt" w:cs="Times New Roman"/>
          <w:b w:val="0"/>
          <w:color w:val="auto"/>
          <w:lang w:val="en-GB"/>
        </w:rPr>
        <w:t xml:space="preserve">regions within a </w:t>
      </w:r>
      <w:r w:rsidR="002602BF">
        <w:rPr>
          <w:rFonts w:ascii="Minion Pro Capt" w:hAnsi="Minion Pro Capt" w:cs="Times New Roman"/>
          <w:b w:val="0"/>
          <w:color w:val="auto"/>
          <w:lang w:val="en-GB"/>
        </w:rPr>
        <w:t xml:space="preserve">wider </w:t>
      </w:r>
      <w:r w:rsidR="00DD725B">
        <w:rPr>
          <w:rFonts w:ascii="Minion Pro Capt" w:hAnsi="Minion Pro Capt" w:cs="Times New Roman"/>
          <w:b w:val="0"/>
          <w:color w:val="auto"/>
          <w:lang w:val="en-GB"/>
        </w:rPr>
        <w:t>study area,</w:t>
      </w:r>
      <w:r w:rsidR="005524F3">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over time. </w:t>
      </w:r>
      <w:r w:rsidR="00E22543">
        <w:rPr>
          <w:rFonts w:ascii="Minion Pro Capt" w:hAnsi="Minion Pro Capt" w:cs="Times New Roman"/>
          <w:b w:val="0"/>
          <w:color w:val="auto"/>
          <w:lang w:val="en-GB"/>
        </w:rPr>
        <w:t xml:space="preserve">In the remainder of this article, we </w:t>
      </w:r>
      <w:r w:rsidR="002602BF">
        <w:rPr>
          <w:rFonts w:ascii="Minion Pro Capt" w:hAnsi="Minion Pro Capt" w:cs="Times New Roman"/>
          <w:b w:val="0"/>
          <w:color w:val="auto"/>
          <w:lang w:val="en-GB"/>
        </w:rPr>
        <w:t xml:space="preserve">lay out </w:t>
      </w:r>
      <w:r w:rsidR="00E22543">
        <w:rPr>
          <w:rFonts w:ascii="Minion Pro Capt" w:hAnsi="Minion Pro Capt" w:cs="Times New Roman"/>
          <w:b w:val="0"/>
          <w:color w:val="auto"/>
          <w:lang w:val="en-GB"/>
        </w:rPr>
        <w:t>the strategy</w:t>
      </w:r>
      <w:r w:rsidR="002602BF">
        <w:rPr>
          <w:rFonts w:ascii="Minion Pro Capt" w:hAnsi="Minion Pro Capt" w:cs="Times New Roman"/>
          <w:b w:val="0"/>
          <w:color w:val="auto"/>
          <w:lang w:val="en-GB"/>
        </w:rPr>
        <w:t xml:space="preserve"> to fill this research gap </w:t>
      </w:r>
      <w:r w:rsidR="00E22543">
        <w:rPr>
          <w:rFonts w:ascii="Minion Pro Capt" w:hAnsi="Minion Pro Capt" w:cs="Times New Roman"/>
          <w:b w:val="0"/>
          <w:color w:val="auto"/>
          <w:lang w:val="en-GB"/>
        </w:rPr>
        <w:t xml:space="preserve">in the form of an analytical framework </w:t>
      </w:r>
      <w:r w:rsidR="002602BF">
        <w:rPr>
          <w:rFonts w:ascii="Minion Pro Capt" w:hAnsi="Minion Pro Capt" w:cs="Times New Roman"/>
          <w:b w:val="0"/>
          <w:color w:val="auto"/>
          <w:lang w:val="en-GB"/>
        </w:rPr>
        <w:t>and provide a case study demonstration to highlight the utility of our solution.</w:t>
      </w:r>
    </w:p>
    <w:p w14:paraId="117A091A" w14:textId="77777777" w:rsidR="007627EA" w:rsidRPr="00AA3FD6" w:rsidRDefault="009466E5" w:rsidP="00E82EE8">
      <w:pPr>
        <w:pStyle w:val="1"/>
        <w:spacing w:before="240" w:after="120"/>
        <w:ind w:leftChars="0" w:left="0"/>
      </w:pPr>
      <w:r>
        <w:t>3</w:t>
      </w:r>
      <w:r w:rsidR="007627EA" w:rsidRPr="00AA3FD6">
        <w:t xml:space="preserve">. </w:t>
      </w:r>
      <w:r w:rsidR="004E2993">
        <w:t xml:space="preserve">Developing the Context-based Spatial and Temporal Framework </w:t>
      </w:r>
    </w:p>
    <w:p w14:paraId="11BBD888" w14:textId="08FE7274" w:rsidR="009437F9" w:rsidRDefault="00883E87" w:rsidP="004C1982">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t xml:space="preserve">Figure 1 is the schematic of our </w:t>
      </w:r>
      <w:r w:rsidR="005B1432">
        <w:rPr>
          <w:rFonts w:ascii="Minion Pro Capt" w:hAnsi="Minion Pro Capt"/>
          <w:spacing w:val="-1"/>
          <w:sz w:val="24"/>
          <w:szCs w:val="24"/>
        </w:rPr>
        <w:t xml:space="preserve">analytical </w:t>
      </w:r>
      <w:r w:rsidR="00A63ECE">
        <w:rPr>
          <w:rFonts w:ascii="Minion Pro Capt" w:hAnsi="Minion Pro Capt"/>
          <w:spacing w:val="-1"/>
          <w:sz w:val="24"/>
          <w:szCs w:val="24"/>
        </w:rPr>
        <w:t xml:space="preserve">framework for </w:t>
      </w:r>
      <w:r w:rsidR="005B1432">
        <w:rPr>
          <w:rFonts w:ascii="Minion Pro Capt" w:hAnsi="Minion Pro Capt"/>
          <w:spacing w:val="-1"/>
          <w:sz w:val="24"/>
          <w:szCs w:val="24"/>
        </w:rPr>
        <w:t xml:space="preserve">measuring and </w:t>
      </w:r>
      <w:r w:rsidR="00A63ECE">
        <w:rPr>
          <w:rFonts w:ascii="Minion Pro Capt" w:hAnsi="Minion Pro Capt"/>
          <w:spacing w:val="-1"/>
          <w:sz w:val="24"/>
          <w:szCs w:val="24"/>
        </w:rPr>
        <w:t xml:space="preserve">monitoring public opinions </w:t>
      </w:r>
      <w:r w:rsidR="005B1432">
        <w:rPr>
          <w:rFonts w:ascii="Minion Pro Capt" w:hAnsi="Minion Pro Capt"/>
          <w:spacing w:val="-1"/>
          <w:sz w:val="24"/>
          <w:szCs w:val="24"/>
        </w:rPr>
        <w:t xml:space="preserve">concerning </w:t>
      </w:r>
      <w:r w:rsidR="00A63ECE">
        <w:rPr>
          <w:rFonts w:ascii="Minion Pro Capt" w:hAnsi="Minion Pro Capt"/>
          <w:spacing w:val="-1"/>
          <w:sz w:val="24"/>
          <w:szCs w:val="24"/>
        </w:rPr>
        <w:t>policing</w:t>
      </w:r>
      <w:r w:rsidR="005B1432">
        <w:rPr>
          <w:rFonts w:ascii="Minion Pro Capt" w:hAnsi="Minion Pro Capt"/>
          <w:spacing w:val="-1"/>
          <w:sz w:val="24"/>
          <w:szCs w:val="24"/>
        </w:rPr>
        <w:t xml:space="preserve"> in relation to the COVID-19 pandemic</w:t>
      </w:r>
      <w:r w:rsidR="00A63ECE">
        <w:rPr>
          <w:rFonts w:ascii="Minion Pro Capt" w:hAnsi="Minion Pro Capt"/>
          <w:spacing w:val="-1"/>
          <w:sz w:val="24"/>
          <w:szCs w:val="24"/>
        </w:rPr>
        <w:t xml:space="preserve">. </w:t>
      </w:r>
      <w:r w:rsidR="00553AAE">
        <w:rPr>
          <w:rFonts w:ascii="Minion Pro Capt" w:hAnsi="Minion Pro Capt"/>
          <w:spacing w:val="-1"/>
          <w:sz w:val="24"/>
          <w:szCs w:val="24"/>
        </w:rPr>
        <w:t>Th</w:t>
      </w:r>
      <w:r w:rsidR="00A63ECE">
        <w:rPr>
          <w:rFonts w:ascii="Minion Pro Capt" w:hAnsi="Minion Pro Capt"/>
          <w:spacing w:val="-1"/>
          <w:sz w:val="24"/>
          <w:szCs w:val="24"/>
        </w:rPr>
        <w:t>e</w:t>
      </w:r>
      <w:r w:rsidR="004C1982">
        <w:rPr>
          <w:rFonts w:ascii="Minion Pro Capt" w:hAnsi="Minion Pro Capt"/>
          <w:spacing w:val="-1"/>
          <w:sz w:val="24"/>
          <w:szCs w:val="24"/>
        </w:rPr>
        <w:t xml:space="preserve"> framework </w:t>
      </w:r>
      <w:r w:rsidR="00A63ECE">
        <w:rPr>
          <w:rFonts w:ascii="Minion Pro Capt" w:hAnsi="Minion Pro Capt"/>
          <w:spacing w:val="-1"/>
          <w:sz w:val="24"/>
          <w:szCs w:val="24"/>
        </w:rPr>
        <w:t xml:space="preserve">consists of </w:t>
      </w:r>
      <w:r w:rsidR="004C1982">
        <w:rPr>
          <w:rFonts w:ascii="Minion Pro Capt" w:hAnsi="Minion Pro Capt"/>
          <w:spacing w:val="-1"/>
          <w:sz w:val="24"/>
          <w:szCs w:val="24"/>
        </w:rPr>
        <w:t>three</w:t>
      </w:r>
      <w:r w:rsidR="00A63ECE">
        <w:rPr>
          <w:rFonts w:ascii="Minion Pro Capt" w:hAnsi="Minion Pro Capt"/>
          <w:spacing w:val="-1"/>
          <w:sz w:val="24"/>
          <w:szCs w:val="24"/>
        </w:rPr>
        <w:t xml:space="preserve"> components</w:t>
      </w:r>
      <w:r w:rsidR="00307E03">
        <w:rPr>
          <w:rFonts w:ascii="Minion Pro Capt" w:hAnsi="Minion Pro Capt"/>
          <w:spacing w:val="-1"/>
          <w:sz w:val="24"/>
          <w:szCs w:val="24"/>
        </w:rPr>
        <w:t>, namely;</w:t>
      </w:r>
      <w:r w:rsidR="007B1E30">
        <w:rPr>
          <w:rFonts w:ascii="Minion Pro Capt" w:hAnsi="Minion Pro Capt"/>
          <w:spacing w:val="-1"/>
          <w:sz w:val="24"/>
          <w:szCs w:val="24"/>
        </w:rPr>
        <w:t xml:space="preserve"> </w:t>
      </w:r>
      <w:r w:rsidR="004C1982">
        <w:rPr>
          <w:rFonts w:ascii="Minion Pro Capt" w:hAnsi="Minion Pro Capt"/>
          <w:spacing w:val="-1"/>
          <w:sz w:val="24"/>
          <w:szCs w:val="24"/>
        </w:rPr>
        <w:t xml:space="preserve">the </w:t>
      </w:r>
      <w:r w:rsidR="00C8540F">
        <w:rPr>
          <w:rFonts w:ascii="Minion Pro Capt" w:hAnsi="Minion Pro Capt"/>
          <w:spacing w:val="-1"/>
          <w:sz w:val="24"/>
          <w:szCs w:val="24"/>
        </w:rPr>
        <w:t xml:space="preserve">Data </w:t>
      </w:r>
      <w:r w:rsidR="00074AD3">
        <w:rPr>
          <w:rFonts w:ascii="Minion Pro Capt" w:hAnsi="Minion Pro Capt"/>
          <w:spacing w:val="-1"/>
          <w:sz w:val="24"/>
          <w:szCs w:val="24"/>
        </w:rPr>
        <w:t>A</w:t>
      </w:r>
      <w:r w:rsidR="00C8540F">
        <w:rPr>
          <w:rFonts w:ascii="Minion Pro Capt" w:hAnsi="Minion Pro Capt"/>
          <w:spacing w:val="-1"/>
          <w:sz w:val="24"/>
          <w:szCs w:val="24"/>
        </w:rPr>
        <w:t>cquisition</w:t>
      </w:r>
      <w:r w:rsidR="007627EA" w:rsidRPr="00AA3FD6">
        <w:rPr>
          <w:rFonts w:ascii="Minion Pro Capt" w:hAnsi="Minion Pro Capt"/>
          <w:spacing w:val="-1"/>
          <w:sz w:val="24"/>
          <w:szCs w:val="24"/>
        </w:rPr>
        <w:t xml:space="preserve">, </w:t>
      </w:r>
      <w:r w:rsidR="00C8540F">
        <w:rPr>
          <w:rFonts w:ascii="Minion Pro Capt" w:hAnsi="Minion Pro Capt"/>
          <w:spacing w:val="-1"/>
          <w:sz w:val="24"/>
          <w:szCs w:val="24"/>
        </w:rPr>
        <w:t xml:space="preserve">the </w:t>
      </w:r>
      <w:r w:rsidR="00264D8A">
        <w:rPr>
          <w:rFonts w:ascii="Minion Pro Capt" w:hAnsi="Minion Pro Capt"/>
          <w:spacing w:val="-1"/>
          <w:sz w:val="24"/>
          <w:szCs w:val="24"/>
        </w:rPr>
        <w:t xml:space="preserve">Opinion (or </w:t>
      </w:r>
      <w:r w:rsidR="00074AD3">
        <w:rPr>
          <w:rFonts w:ascii="Minion Pro Capt" w:hAnsi="Minion Pro Capt"/>
          <w:spacing w:val="-1"/>
          <w:sz w:val="24"/>
          <w:szCs w:val="24"/>
        </w:rPr>
        <w:t>Sentiment</w:t>
      </w:r>
      <w:r w:rsidR="00264D8A">
        <w:rPr>
          <w:rFonts w:ascii="Minion Pro Capt" w:hAnsi="Minion Pro Capt"/>
          <w:spacing w:val="-1"/>
          <w:sz w:val="24"/>
          <w:szCs w:val="24"/>
        </w:rPr>
        <w:t xml:space="preserve">) </w:t>
      </w:r>
      <w:r w:rsidR="0077405B">
        <w:rPr>
          <w:rFonts w:ascii="Minion Pro Capt" w:hAnsi="Minion Pro Capt"/>
          <w:spacing w:val="-1"/>
          <w:sz w:val="24"/>
          <w:szCs w:val="24"/>
        </w:rPr>
        <w:t xml:space="preserve"> </w:t>
      </w:r>
      <w:r w:rsidR="00074AD3">
        <w:rPr>
          <w:rFonts w:ascii="Minion Pro Capt" w:hAnsi="Minion Pro Capt"/>
          <w:spacing w:val="-1"/>
          <w:sz w:val="24"/>
          <w:szCs w:val="24"/>
        </w:rPr>
        <w:t>A</w:t>
      </w:r>
      <w:r w:rsidR="0077405B">
        <w:rPr>
          <w:rFonts w:ascii="Minion Pro Capt" w:hAnsi="Minion Pro Capt"/>
          <w:spacing w:val="-1"/>
          <w:sz w:val="24"/>
          <w:szCs w:val="24"/>
        </w:rPr>
        <w:t>naly</w:t>
      </w:r>
      <w:r w:rsidR="00660FD8">
        <w:rPr>
          <w:rFonts w:ascii="Minion Pro Capt" w:hAnsi="Minion Pro Capt"/>
          <w:spacing w:val="-1"/>
          <w:sz w:val="24"/>
          <w:szCs w:val="24"/>
        </w:rPr>
        <w:t>tics</w:t>
      </w:r>
      <w:r w:rsidR="007627EA" w:rsidRPr="00AA3FD6">
        <w:rPr>
          <w:rFonts w:ascii="Minion Pro Capt" w:hAnsi="Minion Pro Capt"/>
          <w:spacing w:val="-1"/>
          <w:sz w:val="24"/>
          <w:szCs w:val="24"/>
        </w:rPr>
        <w:t xml:space="preserve">, </w:t>
      </w:r>
      <w:r w:rsidR="00653674">
        <w:rPr>
          <w:rFonts w:ascii="Minion Pro Capt" w:hAnsi="Minion Pro Capt"/>
          <w:spacing w:val="-1"/>
          <w:sz w:val="24"/>
          <w:szCs w:val="24"/>
        </w:rPr>
        <w:t xml:space="preserve">and </w:t>
      </w:r>
      <w:r w:rsidR="00C8540F">
        <w:rPr>
          <w:rFonts w:ascii="Minion Pro Capt" w:hAnsi="Minion Pro Capt"/>
          <w:spacing w:val="-1"/>
          <w:sz w:val="24"/>
          <w:szCs w:val="24"/>
        </w:rPr>
        <w:lastRenderedPageBreak/>
        <w:t xml:space="preserve">the </w:t>
      </w:r>
      <w:r w:rsidR="00264D8A">
        <w:rPr>
          <w:rFonts w:ascii="Minion Pro Capt" w:hAnsi="Minion Pro Capt"/>
          <w:spacing w:val="-1"/>
          <w:sz w:val="24"/>
          <w:szCs w:val="24"/>
        </w:rPr>
        <w:t xml:space="preserve">Sequential </w:t>
      </w:r>
      <w:r w:rsidR="001447FD">
        <w:rPr>
          <w:rFonts w:ascii="Minion Pro Capt" w:hAnsi="Minion Pro Capt"/>
          <w:spacing w:val="-1"/>
          <w:sz w:val="24"/>
          <w:szCs w:val="24"/>
        </w:rPr>
        <w:t>V</w:t>
      </w:r>
      <w:r w:rsidR="003E6615">
        <w:rPr>
          <w:rFonts w:ascii="Minion Pro Capt" w:hAnsi="Minion Pro Capt"/>
          <w:spacing w:val="-1"/>
          <w:sz w:val="24"/>
          <w:szCs w:val="24"/>
        </w:rPr>
        <w:t>isualization</w:t>
      </w:r>
      <w:r w:rsidR="007C6348">
        <w:rPr>
          <w:rFonts w:ascii="Minion Pro Capt" w:hAnsi="Minion Pro Capt"/>
          <w:spacing w:val="-1"/>
          <w:sz w:val="24"/>
          <w:szCs w:val="24"/>
        </w:rPr>
        <w:t xml:space="preserve">. </w:t>
      </w:r>
      <w:r w:rsidR="00804DC1">
        <w:rPr>
          <w:rFonts w:ascii="Minion Pro Capt" w:hAnsi="Minion Pro Capt"/>
          <w:spacing w:val="-1"/>
          <w:sz w:val="24"/>
          <w:szCs w:val="24"/>
        </w:rPr>
        <w:t xml:space="preserve">In the following sub-sections, we </w:t>
      </w:r>
      <w:r w:rsidR="00807C60">
        <w:rPr>
          <w:rFonts w:ascii="Minion Pro Capt" w:hAnsi="Minion Pro Capt"/>
          <w:spacing w:val="-1"/>
          <w:sz w:val="24"/>
          <w:szCs w:val="24"/>
        </w:rPr>
        <w:t xml:space="preserve">give a detailed description </w:t>
      </w:r>
      <w:r w:rsidR="00D433B1">
        <w:rPr>
          <w:rFonts w:ascii="Minion Pro Capt" w:hAnsi="Minion Pro Capt"/>
          <w:spacing w:val="-1"/>
          <w:sz w:val="24"/>
          <w:szCs w:val="24"/>
        </w:rPr>
        <w:t>of each of these components.</w:t>
      </w:r>
    </w:p>
    <w:p w14:paraId="6E6E81B7" w14:textId="77777777" w:rsidR="005B2F0C" w:rsidRDefault="003043D2" w:rsidP="00DC229B">
      <w:pPr>
        <w:pStyle w:val="2"/>
        <w:spacing w:before="240" w:after="120"/>
        <w:ind w:leftChars="0" w:left="0"/>
        <w:jc w:val="center"/>
      </w:pPr>
      <w:r w:rsidRPr="003043D2">
        <w:rPr>
          <w:noProof/>
          <w:lang w:val="en-GB" w:eastAsia="en-GB"/>
        </w:rPr>
        <w:drawing>
          <wp:inline distT="0" distB="0" distL="0" distR="0" wp14:anchorId="38EBC73C" wp14:editId="7AF4F7F9">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9096" cy="4311899"/>
                    </a:xfrm>
                    <a:prstGeom prst="rect">
                      <a:avLst/>
                    </a:prstGeom>
                  </pic:spPr>
                </pic:pic>
              </a:graphicData>
            </a:graphic>
          </wp:inline>
        </w:drawing>
      </w:r>
    </w:p>
    <w:p w14:paraId="20733F0C" w14:textId="77777777" w:rsidR="00E54098" w:rsidRDefault="00DC229B" w:rsidP="00DC229B">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sidR="00542906">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sidR="00E54098">
        <w:rPr>
          <w:rFonts w:ascii="Minion Pro Capt" w:hAnsi="Minion Pro Capt"/>
          <w:b w:val="0"/>
          <w:i/>
          <w:color w:val="auto"/>
          <w:spacing w:val="-1"/>
          <w:sz w:val="24"/>
          <w:szCs w:val="24"/>
          <w:lang w:eastAsia="en-US"/>
        </w:rPr>
        <w:t>Systematic Framework for measuring public opinion spatially and temporally</w:t>
      </w:r>
    </w:p>
    <w:p w14:paraId="004662B1" w14:textId="77777777" w:rsidR="007627EA" w:rsidRPr="00404C92" w:rsidRDefault="009466E5" w:rsidP="0043305B">
      <w:pPr>
        <w:pStyle w:val="2"/>
        <w:spacing w:before="240" w:after="120"/>
        <w:ind w:leftChars="7" w:left="14"/>
      </w:pPr>
      <w:r>
        <w:t>3</w:t>
      </w:r>
      <w:r w:rsidR="007627EA" w:rsidRPr="00404C92">
        <w:t xml:space="preserve">.1. </w:t>
      </w:r>
      <w:r w:rsidR="005632AC">
        <w:t>Data Acquisition</w:t>
      </w:r>
    </w:p>
    <w:p w14:paraId="2744BDAD" w14:textId="77777777" w:rsidR="0043305B" w:rsidRPr="0043305B" w:rsidRDefault="0043305B" w:rsidP="00686F82">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14:paraId="132D511F" w14:textId="5451CE06" w:rsidR="0043305B" w:rsidRDefault="00456900"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w:t>
      </w:r>
      <w:r w:rsidR="009437F9">
        <w:rPr>
          <w:rFonts w:ascii="Minion Pro Capt" w:hAnsi="Minion Pro Capt"/>
          <w:spacing w:val="-1"/>
          <w:sz w:val="24"/>
          <w:szCs w:val="24"/>
        </w:rPr>
        <w:t xml:space="preserve">is utilized </w:t>
      </w:r>
      <w:r>
        <w:rPr>
          <w:rFonts w:ascii="Minion Pro Capt" w:hAnsi="Minion Pro Capt"/>
          <w:spacing w:val="-1"/>
          <w:sz w:val="24"/>
          <w:szCs w:val="24"/>
        </w:rPr>
        <w:t xml:space="preserve">to </w:t>
      </w:r>
      <w:r w:rsidR="00D278F4">
        <w:rPr>
          <w:rFonts w:ascii="Minion Pro Capt" w:hAnsi="Minion Pro Capt"/>
          <w:spacing w:val="-1"/>
          <w:sz w:val="24"/>
          <w:szCs w:val="24"/>
        </w:rPr>
        <w:t>download</w:t>
      </w:r>
      <w:r>
        <w:rPr>
          <w:rFonts w:ascii="Minion Pro Capt" w:hAnsi="Minion Pro Capt"/>
          <w:spacing w:val="-1"/>
          <w:sz w:val="24"/>
          <w:szCs w:val="24"/>
        </w:rPr>
        <w:t xml:space="preserve"> the publicly available tweets for </w:t>
      </w:r>
      <w:r w:rsidR="00D278F4">
        <w:rPr>
          <w:rFonts w:ascii="Minion Pro Capt" w:hAnsi="Minion Pro Capt"/>
          <w:spacing w:val="-1"/>
          <w:sz w:val="24"/>
          <w:szCs w:val="24"/>
        </w:rPr>
        <w:t>this study.</w:t>
      </w:r>
      <w:r>
        <w:rPr>
          <w:rFonts w:ascii="Minion Pro Capt" w:hAnsi="Minion Pro Capt"/>
          <w:spacing w:val="-1"/>
          <w:sz w:val="24"/>
          <w:szCs w:val="24"/>
        </w:rPr>
        <w:t xml:space="preserve"> The </w:t>
      </w:r>
      <w:r w:rsidR="007627EA" w:rsidRPr="00AA3FD6">
        <w:rPr>
          <w:rFonts w:ascii="Minion Pro Capt" w:hAnsi="Minion Pro Capt"/>
          <w:sz w:val="24"/>
          <w:szCs w:val="24"/>
          <w:lang w:val="en-GB" w:eastAsia="zh-CN"/>
        </w:rPr>
        <w:t xml:space="preserve">API is a programmable tool that provides </w:t>
      </w:r>
      <w:r w:rsidR="00556669">
        <w:rPr>
          <w:rFonts w:ascii="Minion Pro Capt" w:hAnsi="Minion Pro Capt"/>
          <w:sz w:val="24"/>
          <w:szCs w:val="24"/>
          <w:lang w:val="en-GB" w:eastAsia="zh-CN"/>
        </w:rPr>
        <w:t xml:space="preserve">public </w:t>
      </w:r>
      <w:r w:rsidR="007627EA" w:rsidRPr="00AA3FD6">
        <w:rPr>
          <w:rFonts w:ascii="Minion Pro Capt" w:hAnsi="Minion Pro Capt"/>
          <w:sz w:val="24"/>
          <w:szCs w:val="24"/>
          <w:lang w:val="en-GB" w:eastAsia="zh-CN"/>
        </w:rPr>
        <w:t xml:space="preserve">access to Twitter data that </w:t>
      </w:r>
      <w:r w:rsidR="007627EA"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 xml:space="preserve">APIs pulls data (tweets) randomly from different locations around the world, leading to </w:t>
      </w:r>
      <w:r w:rsidR="00AB237B">
        <w:rPr>
          <w:rFonts w:ascii="Minion Pro Capt" w:hAnsi="Minion Pro Capt"/>
          <w:sz w:val="24"/>
          <w:szCs w:val="24"/>
          <w:lang w:val="en-GB" w:eastAsia="zh-CN"/>
        </w:rPr>
        <w:t xml:space="preserve">a </w:t>
      </w:r>
      <w:r w:rsidRPr="00AA3FD6">
        <w:rPr>
          <w:rFonts w:ascii="Minion Pro Capt" w:hAnsi="Minion Pro Capt"/>
          <w:sz w:val="24"/>
          <w:szCs w:val="24"/>
          <w:lang w:val="en-GB" w:eastAsia="zh-CN"/>
        </w:rPr>
        <w:t>spurious database.</w:t>
      </w:r>
      <w:r>
        <w:rPr>
          <w:rFonts w:ascii="Minion Pro Capt" w:hAnsi="Minion Pro Capt"/>
          <w:sz w:val="24"/>
          <w:szCs w:val="24"/>
          <w:lang w:val="en-GB" w:eastAsia="zh-CN"/>
        </w:rPr>
        <w:t xml:space="preserve"> </w:t>
      </w:r>
      <w:r w:rsidR="00F1086E">
        <w:rPr>
          <w:rFonts w:ascii="Minion Pro Capt" w:hAnsi="Minion Pro Capt"/>
          <w:sz w:val="24"/>
          <w:szCs w:val="24"/>
          <w:lang w:val="en-GB" w:eastAsia="zh-CN"/>
        </w:rPr>
        <w:t xml:space="preserve">We </w:t>
      </w:r>
      <w:r w:rsidR="00D278F4">
        <w:rPr>
          <w:rFonts w:ascii="Minion Pro Capt" w:hAnsi="Minion Pro Capt"/>
          <w:sz w:val="24"/>
          <w:szCs w:val="24"/>
          <w:lang w:val="en-GB" w:eastAsia="zh-CN"/>
        </w:rPr>
        <w:t xml:space="preserve">disrupt this default process by </w:t>
      </w:r>
      <w:r w:rsidR="00F1086E">
        <w:rPr>
          <w:rFonts w:ascii="Minion Pro Capt" w:hAnsi="Minion Pro Capt"/>
          <w:sz w:val="24"/>
          <w:szCs w:val="24"/>
          <w:lang w:val="en-GB" w:eastAsia="zh-CN"/>
        </w:rPr>
        <w:t>restrict</w:t>
      </w:r>
      <w:r w:rsidR="00092DA9">
        <w:rPr>
          <w:rFonts w:ascii="Minion Pro Capt" w:hAnsi="Minion Pro Capt"/>
          <w:sz w:val="24"/>
          <w:szCs w:val="24"/>
          <w:lang w:val="en-GB" w:eastAsia="zh-CN"/>
        </w:rPr>
        <w:t>ing</w:t>
      </w:r>
      <w:r w:rsidR="00F1086E">
        <w:rPr>
          <w:rFonts w:ascii="Minion Pro Capt" w:hAnsi="Minion Pro Capt"/>
          <w:sz w:val="24"/>
          <w:szCs w:val="24"/>
          <w:lang w:val="en-GB" w:eastAsia="zh-CN"/>
        </w:rPr>
        <w:t xml:space="preserve"> the </w:t>
      </w:r>
      <w:r w:rsidR="00D278F4">
        <w:rPr>
          <w:rFonts w:ascii="Minion Pro Capt" w:hAnsi="Minion Pro Capt"/>
          <w:sz w:val="24"/>
          <w:szCs w:val="24"/>
          <w:lang w:val="en-GB" w:eastAsia="zh-CN"/>
        </w:rPr>
        <w:t xml:space="preserve">API </w:t>
      </w:r>
      <w:r w:rsidR="00F1086E">
        <w:rPr>
          <w:rFonts w:ascii="Minion Pro Capt" w:hAnsi="Minion Pro Capt"/>
          <w:sz w:val="24"/>
          <w:szCs w:val="24"/>
          <w:lang w:val="en-GB" w:eastAsia="zh-CN"/>
        </w:rPr>
        <w:t xml:space="preserve">to </w:t>
      </w:r>
      <w:r>
        <w:rPr>
          <w:rFonts w:ascii="Minion Pro Capt" w:hAnsi="Minion Pro Capt"/>
          <w:sz w:val="24"/>
          <w:szCs w:val="24"/>
          <w:lang w:val="en-GB" w:eastAsia="zh-CN"/>
        </w:rPr>
        <w:t xml:space="preserve">a narrow geography. Essentially, </w:t>
      </w:r>
      <w:r w:rsidR="007627EA" w:rsidRPr="00AA3FD6">
        <w:rPr>
          <w:sz w:val="24"/>
          <w:szCs w:val="24"/>
          <w:lang w:val="en-GB" w:eastAsia="zh-CN"/>
        </w:rPr>
        <w:t>we define geographical coverage in the form of a circle from which tweets must originate.</w:t>
      </w:r>
      <w:r w:rsidR="007627EA"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w:t>
      </w:r>
      <w:r w:rsidR="0043305B">
        <w:rPr>
          <w:rFonts w:ascii="Minion Pro Capt" w:hAnsi="Minion Pro Capt"/>
          <w:sz w:val="24"/>
          <w:szCs w:val="24"/>
          <w:lang w:val="en-GB" w:eastAsia="zh-CN"/>
        </w:rPr>
        <w:t xml:space="preserve">process is </w:t>
      </w:r>
      <w:r>
        <w:rPr>
          <w:rFonts w:ascii="Minion Pro Capt" w:hAnsi="Minion Pro Capt"/>
          <w:sz w:val="24"/>
          <w:szCs w:val="24"/>
          <w:lang w:val="en-GB" w:eastAsia="zh-CN"/>
        </w:rPr>
        <w:t xml:space="preserve">achieved by using </w:t>
      </w:r>
      <w:r w:rsidR="00374986">
        <w:rPr>
          <w:rFonts w:ascii="Minion Pro Capt" w:hAnsi="Minion Pro Capt"/>
          <w:spacing w:val="-1"/>
          <w:sz w:val="24"/>
          <w:szCs w:val="24"/>
          <w:lang w:val="en-GB"/>
        </w:rPr>
        <w:t>the ‘</w:t>
      </w:r>
      <w:r w:rsidR="00374986" w:rsidRPr="00D50D30">
        <w:rPr>
          <w:rFonts w:ascii="Minion Pro Capt" w:hAnsi="Minion Pro Capt"/>
          <w:i/>
          <w:spacing w:val="-1"/>
          <w:sz w:val="24"/>
          <w:szCs w:val="24"/>
          <w:lang w:val="en-GB"/>
        </w:rPr>
        <w:t>search_tweets</w:t>
      </w:r>
      <w:r w:rsidR="00374986">
        <w:rPr>
          <w:rFonts w:ascii="Minion Pro Capt" w:hAnsi="Minion Pro Capt"/>
          <w:spacing w:val="-1"/>
          <w:sz w:val="24"/>
          <w:szCs w:val="24"/>
          <w:lang w:val="en-GB"/>
        </w:rPr>
        <w:t>()’ function of the ‘</w:t>
      </w:r>
      <w:r w:rsidR="00A67B16" w:rsidRPr="00AA3FD6">
        <w:rPr>
          <w:rFonts w:ascii="Minion Pro Capt" w:hAnsi="Minion Pro Capt"/>
          <w:i/>
          <w:spacing w:val="-1"/>
          <w:sz w:val="24"/>
          <w:szCs w:val="24"/>
          <w:lang w:val="en-GB"/>
        </w:rPr>
        <w:t>rtweet</w:t>
      </w:r>
      <w:r w:rsidR="00A67B16" w:rsidRPr="00AA3FD6">
        <w:rPr>
          <w:rFonts w:ascii="Minion Pro Capt" w:hAnsi="Minion Pro Capt"/>
          <w:spacing w:val="-1"/>
          <w:sz w:val="24"/>
          <w:szCs w:val="24"/>
          <w:lang w:val="en-GB"/>
        </w:rPr>
        <w:t>’ package</w:t>
      </w:r>
      <w:r w:rsidR="00D50D30">
        <w:rPr>
          <w:rFonts w:ascii="Minion Pro Capt" w:hAnsi="Minion Pro Capt"/>
          <w:spacing w:val="-1"/>
          <w:sz w:val="24"/>
          <w:szCs w:val="24"/>
          <w:lang w:val="en-GB"/>
        </w:rPr>
        <w:t xml:space="preserve"> </w:t>
      </w:r>
      <w:r>
        <w:rPr>
          <w:rFonts w:ascii="Minion Pro Capt" w:hAnsi="Minion Pro Capt"/>
          <w:spacing w:val="-1"/>
          <w:sz w:val="24"/>
          <w:szCs w:val="24"/>
          <w:lang w:val="en-GB"/>
        </w:rPr>
        <w:t>in R</w:t>
      </w:r>
      <w:r w:rsidR="0043305B">
        <w:rPr>
          <w:rFonts w:ascii="Minion Pro Capt" w:hAnsi="Minion Pro Capt"/>
          <w:spacing w:val="-1"/>
          <w:sz w:val="24"/>
          <w:szCs w:val="24"/>
          <w:lang w:val="en-GB"/>
        </w:rPr>
        <w:t xml:space="preserve"> language</w:t>
      </w:r>
      <w:r w:rsidR="00920BD4">
        <w:rPr>
          <w:rFonts w:ascii="Minion Pro Capt" w:hAnsi="Minion Pro Capt"/>
          <w:spacing w:val="-1"/>
          <w:sz w:val="24"/>
          <w:szCs w:val="24"/>
          <w:lang w:val="en-GB"/>
        </w:rPr>
        <w:t xml:space="preserve"> (Kearney, M, 2019)</w:t>
      </w:r>
      <w:r w:rsidR="0043305B">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The API </w:t>
      </w:r>
      <w:r w:rsidR="0043305B">
        <w:rPr>
          <w:rFonts w:ascii="Minion Pro Capt" w:hAnsi="Minion Pro Capt"/>
          <w:spacing w:val="-1"/>
          <w:sz w:val="24"/>
          <w:szCs w:val="24"/>
          <w:lang w:val="en-GB"/>
        </w:rPr>
        <w:t xml:space="preserve">is customised to </w:t>
      </w:r>
      <w:r>
        <w:rPr>
          <w:rFonts w:ascii="Minion Pro Capt" w:hAnsi="Minion Pro Capt"/>
          <w:spacing w:val="-1"/>
          <w:sz w:val="24"/>
          <w:szCs w:val="24"/>
          <w:lang w:val="en-GB"/>
        </w:rPr>
        <w:t>s</w:t>
      </w:r>
      <w:r w:rsidR="00D50D30">
        <w:rPr>
          <w:rFonts w:ascii="Minion Pro Capt" w:hAnsi="Minion Pro Capt"/>
          <w:spacing w:val="-1"/>
          <w:sz w:val="24"/>
          <w:szCs w:val="24"/>
          <w:lang w:val="en-GB"/>
        </w:rPr>
        <w:t xml:space="preserve">earch </w:t>
      </w:r>
      <w:r>
        <w:rPr>
          <w:rFonts w:ascii="Minion Pro Capt" w:hAnsi="Minion Pro Capt"/>
          <w:spacing w:val="-1"/>
          <w:sz w:val="24"/>
          <w:szCs w:val="24"/>
          <w:lang w:val="en-GB"/>
        </w:rPr>
        <w:t xml:space="preserve">for </w:t>
      </w:r>
      <w:r w:rsidR="00A67B16">
        <w:rPr>
          <w:rFonts w:ascii="Minion Pro Capt" w:hAnsi="Minion Pro Capt"/>
          <w:spacing w:val="-1"/>
          <w:sz w:val="24"/>
          <w:szCs w:val="24"/>
          <w:lang w:val="en-GB"/>
        </w:rPr>
        <w:t>tweets that contain a</w:t>
      </w:r>
      <w:r w:rsidR="00D50D30">
        <w:rPr>
          <w:rFonts w:ascii="Minion Pro Capt" w:hAnsi="Minion Pro Capt"/>
          <w:spacing w:val="-1"/>
          <w:sz w:val="24"/>
          <w:szCs w:val="24"/>
          <w:lang w:val="en-GB"/>
        </w:rPr>
        <w:t xml:space="preserve">ny of </w:t>
      </w:r>
      <w:r w:rsidR="000720B2">
        <w:rPr>
          <w:rFonts w:ascii="Minion Pro Capt" w:hAnsi="Minion Pro Capt"/>
          <w:spacing w:val="-1"/>
          <w:sz w:val="24"/>
          <w:szCs w:val="24"/>
          <w:lang w:val="en-GB"/>
        </w:rPr>
        <w:t xml:space="preserve">the </w:t>
      </w:r>
      <w:r w:rsidR="00A67B16"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keywords</w:t>
      </w:r>
      <w:r w:rsidR="00A67B16">
        <w:rPr>
          <w:rFonts w:ascii="Minion Pro Capt" w:hAnsi="Minion Pro Capt"/>
          <w:spacing w:val="-1"/>
          <w:sz w:val="24"/>
          <w:szCs w:val="24"/>
          <w:lang w:val="en-GB"/>
        </w:rPr>
        <w:t xml:space="preserve"> or </w:t>
      </w:r>
      <w:r>
        <w:rPr>
          <w:rFonts w:ascii="Minion Pro Capt" w:hAnsi="Minion Pro Capt"/>
          <w:spacing w:val="-1"/>
          <w:sz w:val="24"/>
          <w:szCs w:val="24"/>
          <w:lang w:val="en-GB"/>
        </w:rPr>
        <w:t>the</w:t>
      </w:r>
      <w:r w:rsidR="0043305B">
        <w:rPr>
          <w:rFonts w:ascii="Minion Pro Capt" w:hAnsi="Minion Pro Capt"/>
          <w:spacing w:val="-1"/>
          <w:sz w:val="24"/>
          <w:szCs w:val="24"/>
          <w:lang w:val="en-GB"/>
        </w:rPr>
        <w:t xml:space="preserve"> </w:t>
      </w:r>
      <w:r w:rsidR="00A67B16">
        <w:rPr>
          <w:rFonts w:ascii="Minion Pro Capt" w:hAnsi="Minion Pro Capt"/>
          <w:spacing w:val="-1"/>
          <w:sz w:val="24"/>
          <w:szCs w:val="24"/>
          <w:lang w:val="en-GB"/>
        </w:rPr>
        <w:t>hashtags</w:t>
      </w:r>
      <w:r>
        <w:rPr>
          <w:rFonts w:ascii="Minion Pro Capt" w:hAnsi="Minion Pro Capt"/>
          <w:spacing w:val="-1"/>
          <w:sz w:val="24"/>
          <w:szCs w:val="24"/>
          <w:lang w:val="en-GB"/>
        </w:rPr>
        <w:t xml:space="preserve"> relating to the police or policing. These keywords </w:t>
      </w:r>
      <w:r w:rsidR="0043305B">
        <w:rPr>
          <w:rFonts w:ascii="Minion Pro Capt" w:hAnsi="Minion Pro Capt"/>
          <w:spacing w:val="-1"/>
          <w:sz w:val="24"/>
          <w:szCs w:val="24"/>
          <w:lang w:val="en-GB"/>
        </w:rPr>
        <w:t xml:space="preserve">include </w:t>
      </w:r>
      <w:r w:rsidR="00A67B16">
        <w:rPr>
          <w:rFonts w:ascii="Minion Pro Capt" w:hAnsi="Minion Pro Capt"/>
          <w:spacing w:val="-1"/>
          <w:sz w:val="24"/>
          <w:szCs w:val="24"/>
          <w:lang w:val="en-GB"/>
        </w:rPr>
        <w:t>‘police’, ‘policing’</w:t>
      </w:r>
      <w:r w:rsidR="00D66C84">
        <w:rPr>
          <w:rFonts w:ascii="Minion Pro Capt" w:hAnsi="Minion Pro Capt"/>
          <w:spacing w:val="-1"/>
          <w:sz w:val="24"/>
          <w:szCs w:val="24"/>
          <w:lang w:val="en-GB"/>
        </w:rPr>
        <w:t xml:space="preserve">, </w:t>
      </w:r>
      <w:r>
        <w:rPr>
          <w:rFonts w:ascii="Minion Pro Capt" w:hAnsi="Minion Pro Capt"/>
          <w:spacing w:val="-1"/>
          <w:sz w:val="24"/>
          <w:szCs w:val="24"/>
          <w:lang w:val="en-GB"/>
        </w:rPr>
        <w:t>and</w:t>
      </w:r>
      <w:r w:rsidR="00A67B16">
        <w:rPr>
          <w:rFonts w:ascii="Minion Pro Capt" w:hAnsi="Minion Pro Capt"/>
          <w:spacing w:val="-1"/>
          <w:sz w:val="24"/>
          <w:szCs w:val="24"/>
          <w:lang w:val="en-GB"/>
        </w:rPr>
        <w:t xml:space="preserve"> ‘law enforcement(s)’. </w:t>
      </w:r>
      <w:r w:rsidR="00C934CF">
        <w:rPr>
          <w:rFonts w:ascii="Minion Pro Capt" w:hAnsi="Minion Pro Capt"/>
          <w:spacing w:val="-1"/>
          <w:sz w:val="24"/>
          <w:szCs w:val="24"/>
          <w:lang w:val="en-GB"/>
        </w:rPr>
        <w:t xml:space="preserve"> </w:t>
      </w:r>
    </w:p>
    <w:p w14:paraId="4C8DC7C3" w14:textId="77777777" w:rsidR="0043305B" w:rsidRPr="0043305B" w:rsidRDefault="0043305B" w:rsidP="00686F82">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14:paraId="763551D6" w14:textId="3D803E46" w:rsidR="00714E09" w:rsidRPr="0043305B" w:rsidRDefault="0043305B"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sidR="00C934CF">
        <w:rPr>
          <w:rFonts w:ascii="Minion Pro Capt" w:hAnsi="Minion Pro Capt"/>
          <w:sz w:val="24"/>
          <w:szCs w:val="24"/>
          <w:lang w:val="en-GB" w:eastAsia="zh-CN"/>
        </w:rPr>
        <w:t xml:space="preserve">, </w:t>
      </w:r>
      <w:r w:rsidR="00567043">
        <w:rPr>
          <w:rFonts w:ascii="Minion Pro Capt" w:hAnsi="Minion Pro Capt"/>
          <w:sz w:val="24"/>
          <w:szCs w:val="24"/>
          <w:lang w:val="en-GB" w:eastAsia="zh-CN"/>
        </w:rPr>
        <w:t>we</w:t>
      </w:r>
      <w:r w:rsidR="00C934CF">
        <w:rPr>
          <w:rFonts w:ascii="Minion Pro Capt" w:hAnsi="Minion Pro Capt"/>
          <w:sz w:val="24"/>
          <w:szCs w:val="24"/>
          <w:lang w:val="en-GB" w:eastAsia="zh-CN"/>
        </w:rPr>
        <w:t xml:space="preserve"> geocoded each tweet </w:t>
      </w:r>
      <w:r w:rsidR="00456900">
        <w:rPr>
          <w:rFonts w:ascii="Minion Pro Capt" w:hAnsi="Minion Pro Capt"/>
          <w:sz w:val="24"/>
          <w:szCs w:val="24"/>
          <w:lang w:val="en-GB" w:eastAsia="zh-CN"/>
        </w:rPr>
        <w:t xml:space="preserve">to its respective spatial unit of analysis </w:t>
      </w:r>
      <w:r w:rsidR="0077114B">
        <w:rPr>
          <w:rFonts w:ascii="Minion Pro Capt" w:hAnsi="Minion Pro Capt"/>
          <w:sz w:val="24"/>
          <w:szCs w:val="24"/>
          <w:lang w:val="en-GB" w:eastAsia="zh-CN"/>
        </w:rPr>
        <w:t xml:space="preserve">using the </w:t>
      </w:r>
      <w:r w:rsidR="005F59FD">
        <w:rPr>
          <w:rFonts w:ascii="Minion Pro Capt" w:hAnsi="Minion Pro Capt"/>
          <w:sz w:val="24"/>
          <w:szCs w:val="24"/>
          <w:lang w:val="en-GB" w:eastAsia="zh-CN"/>
        </w:rPr>
        <w:t>user’s profile location</w:t>
      </w:r>
      <w:r w:rsidR="00456900">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The chosen spatial unit of analysis is the actual </w:t>
      </w:r>
      <w:r w:rsidR="00456900">
        <w:rPr>
          <w:rFonts w:ascii="Minion Pro Capt" w:hAnsi="Minion Pro Capt"/>
          <w:sz w:val="24"/>
          <w:szCs w:val="24"/>
          <w:lang w:val="en-GB" w:eastAsia="zh-CN"/>
        </w:rPr>
        <w:t xml:space="preserve">operational </w:t>
      </w:r>
      <w:r w:rsidR="009E2117">
        <w:rPr>
          <w:rFonts w:ascii="Minion Pro Capt" w:hAnsi="Minion Pro Capt"/>
          <w:sz w:val="24"/>
          <w:szCs w:val="24"/>
          <w:lang w:val="en-GB" w:eastAsia="zh-CN"/>
        </w:rPr>
        <w:t>units</w:t>
      </w:r>
      <w:r w:rsidR="0077114B">
        <w:rPr>
          <w:rFonts w:ascii="Minion Pro Capt" w:hAnsi="Minion Pro Capt"/>
          <w:sz w:val="24"/>
          <w:szCs w:val="24"/>
          <w:lang w:val="en-GB" w:eastAsia="zh-CN"/>
        </w:rPr>
        <w:t xml:space="preserve"> of police forces in the UK,</w:t>
      </w:r>
      <w:r w:rsidR="009E2117">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called </w:t>
      </w:r>
      <w:r w:rsidR="009E2117">
        <w:rPr>
          <w:rFonts w:ascii="Minion Pro Capt" w:hAnsi="Minion Pro Capt"/>
          <w:sz w:val="24"/>
          <w:szCs w:val="24"/>
          <w:lang w:val="en-GB" w:eastAsia="zh-CN"/>
        </w:rPr>
        <w:t xml:space="preserve">the Police Force Areas, henceforth referred to as </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PFAs</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 xml:space="preserve">. </w:t>
      </w:r>
      <w:r w:rsidR="00712480">
        <w:rPr>
          <w:rFonts w:ascii="Minion Pro Capt" w:hAnsi="Minion Pro Capt"/>
          <w:sz w:val="24"/>
          <w:szCs w:val="24"/>
          <w:lang w:val="en-GB" w:eastAsia="zh-CN"/>
        </w:rPr>
        <w:t xml:space="preserve">For the geocoding, we created a </w:t>
      </w:r>
      <w:r w:rsidR="00721FA9">
        <w:rPr>
          <w:rFonts w:ascii="Minion Pro Capt" w:hAnsi="Minion Pro Capt"/>
          <w:sz w:val="24"/>
          <w:szCs w:val="24"/>
          <w:lang w:val="en-GB" w:eastAsia="zh-CN"/>
        </w:rPr>
        <w:t>‘</w:t>
      </w:r>
      <w:r w:rsidR="00825B8F">
        <w:rPr>
          <w:rFonts w:ascii="Minion Pro Capt" w:hAnsi="Minion Pro Capt"/>
          <w:sz w:val="24"/>
          <w:szCs w:val="24"/>
          <w:lang w:val="en-GB" w:eastAsia="zh-CN"/>
        </w:rPr>
        <w:t>PFA-</w:t>
      </w:r>
      <w:r w:rsidR="00721FA9">
        <w:rPr>
          <w:rFonts w:ascii="Minion Pro Capt" w:hAnsi="Minion Pro Capt"/>
          <w:sz w:val="24"/>
          <w:szCs w:val="24"/>
          <w:lang w:val="en-GB" w:eastAsia="zh-CN"/>
        </w:rPr>
        <w:t>location-lookup’ table</w:t>
      </w:r>
      <w:r w:rsidR="009E2117">
        <w:rPr>
          <w:rFonts w:ascii="Minion Pro Capt" w:hAnsi="Minion Pro Capt"/>
          <w:sz w:val="24"/>
          <w:szCs w:val="24"/>
          <w:lang w:val="en-GB" w:eastAsia="zh-CN"/>
        </w:rPr>
        <w:t>, which allow each tweet to be assigned to its respective PFA</w:t>
      </w:r>
      <w:r w:rsidR="00C934CF">
        <w:rPr>
          <w:rFonts w:ascii="Minion Pro Capt" w:hAnsi="Minion Pro Capt"/>
          <w:sz w:val="24"/>
          <w:szCs w:val="24"/>
          <w:lang w:val="en-GB" w:eastAsia="zh-CN"/>
        </w:rPr>
        <w:t xml:space="preserve">. </w:t>
      </w:r>
      <w:r w:rsidR="00712480">
        <w:rPr>
          <w:rFonts w:ascii="Minion Pro Capt" w:hAnsi="Minion Pro Capt"/>
          <w:sz w:val="24"/>
          <w:szCs w:val="24"/>
          <w:lang w:val="en-GB" w:eastAsia="zh-CN"/>
        </w:rPr>
        <w:t>The</w:t>
      </w:r>
      <w:r w:rsidR="00825B8F">
        <w:rPr>
          <w:rFonts w:ascii="Minion Pro Capt" w:hAnsi="Minion Pro Capt"/>
          <w:sz w:val="24"/>
          <w:szCs w:val="24"/>
          <w:lang w:val="en-GB" w:eastAsia="zh-CN"/>
        </w:rPr>
        <w:t xml:space="preserve"> </w:t>
      </w:r>
      <w:r w:rsidR="00C934CF">
        <w:rPr>
          <w:rFonts w:ascii="Minion Pro Capt" w:hAnsi="Minion Pro Capt"/>
          <w:sz w:val="24"/>
          <w:szCs w:val="24"/>
          <w:lang w:val="en-GB" w:eastAsia="zh-CN"/>
        </w:rPr>
        <w:t>‘</w:t>
      </w:r>
      <w:r w:rsidR="005F59FD">
        <w:rPr>
          <w:rFonts w:ascii="Minion Pro Capt" w:hAnsi="Minion Pro Capt"/>
          <w:sz w:val="24"/>
          <w:szCs w:val="24"/>
          <w:lang w:val="en-GB" w:eastAsia="zh-CN"/>
        </w:rPr>
        <w:t>PFA-</w:t>
      </w:r>
      <w:r w:rsidR="00C934CF">
        <w:rPr>
          <w:rFonts w:ascii="Minion Pro Capt" w:hAnsi="Minion Pro Capt"/>
          <w:sz w:val="24"/>
          <w:szCs w:val="24"/>
          <w:lang w:val="en-GB" w:eastAsia="zh-CN"/>
        </w:rPr>
        <w:t xml:space="preserve">location-lookup’ table </w:t>
      </w:r>
      <w:r w:rsidR="00825B8F">
        <w:rPr>
          <w:rFonts w:ascii="Minion Pro Capt" w:hAnsi="Minion Pro Capt"/>
          <w:sz w:val="24"/>
          <w:szCs w:val="24"/>
          <w:lang w:val="en-GB" w:eastAsia="zh-CN"/>
        </w:rPr>
        <w:t xml:space="preserve">contains </w:t>
      </w:r>
      <w:r w:rsidR="005F59FD">
        <w:rPr>
          <w:rFonts w:ascii="Minion Pro Capt" w:hAnsi="Minion Pro Capt"/>
          <w:sz w:val="24"/>
          <w:szCs w:val="24"/>
          <w:lang w:val="en-GB" w:eastAsia="zh-CN"/>
        </w:rPr>
        <w:t xml:space="preserve">names of </w:t>
      </w:r>
      <w:r w:rsidR="00C934CF">
        <w:rPr>
          <w:rFonts w:ascii="Minion Pro Capt" w:hAnsi="Minion Pro Capt"/>
          <w:sz w:val="24"/>
          <w:szCs w:val="24"/>
          <w:lang w:val="en-GB" w:eastAsia="zh-CN"/>
        </w:rPr>
        <w:t xml:space="preserve">all cities, </w:t>
      </w:r>
      <w:r w:rsidR="00C934CF">
        <w:rPr>
          <w:rFonts w:ascii="Minion Pro Capt" w:hAnsi="Minion Pro Capt"/>
          <w:sz w:val="24"/>
          <w:szCs w:val="24"/>
          <w:lang w:val="en-GB" w:eastAsia="zh-CN"/>
        </w:rPr>
        <w:lastRenderedPageBreak/>
        <w:t xml:space="preserve">towns and villages </w:t>
      </w:r>
      <w:r w:rsidR="005F59FD">
        <w:rPr>
          <w:rFonts w:ascii="Minion Pro Capt" w:hAnsi="Minion Pro Capt"/>
          <w:sz w:val="24"/>
          <w:szCs w:val="24"/>
          <w:lang w:val="en-GB" w:eastAsia="zh-CN"/>
        </w:rPr>
        <w:t xml:space="preserve">across </w:t>
      </w:r>
      <w:r w:rsidR="00C934CF">
        <w:rPr>
          <w:rFonts w:ascii="Minion Pro Capt" w:hAnsi="Minion Pro Capt"/>
          <w:sz w:val="24"/>
          <w:szCs w:val="24"/>
          <w:lang w:val="en-GB" w:eastAsia="zh-CN"/>
        </w:rPr>
        <w:t>England and Wales</w:t>
      </w:r>
      <w:r w:rsidR="00712480">
        <w:rPr>
          <w:rFonts w:ascii="Minion Pro Capt" w:hAnsi="Minion Pro Capt"/>
          <w:sz w:val="24"/>
          <w:szCs w:val="24"/>
          <w:lang w:val="en-GB" w:eastAsia="zh-CN"/>
        </w:rPr>
        <w:t xml:space="preserve">. We created this table based on </w:t>
      </w:r>
      <w:r w:rsidR="009E2117">
        <w:rPr>
          <w:rFonts w:ascii="Minion Pro Capt" w:hAnsi="Minion Pro Capt"/>
          <w:sz w:val="24"/>
          <w:szCs w:val="24"/>
          <w:lang w:val="en-GB" w:eastAsia="zh-CN"/>
        </w:rPr>
        <w:t xml:space="preserve">UK </w:t>
      </w:r>
      <w:r w:rsidR="00712480">
        <w:rPr>
          <w:rFonts w:ascii="Minion Pro Capt" w:hAnsi="Minion Pro Capt"/>
          <w:sz w:val="24"/>
          <w:szCs w:val="24"/>
          <w:lang w:val="en-GB" w:eastAsia="zh-CN"/>
        </w:rPr>
        <w:t>Office of National Statistics l</w:t>
      </w:r>
      <w:r w:rsidR="009E2117">
        <w:rPr>
          <w:rFonts w:ascii="Minion Pro Capt" w:hAnsi="Minion Pro Capt"/>
          <w:sz w:val="24"/>
          <w:szCs w:val="24"/>
          <w:lang w:val="en-GB" w:eastAsia="zh-CN"/>
        </w:rPr>
        <w:t>ocation gazette (O</w:t>
      </w:r>
      <w:r w:rsidR="00283E50">
        <w:rPr>
          <w:rFonts w:ascii="Minion Pro Capt" w:hAnsi="Minion Pro Capt"/>
          <w:sz w:val="24"/>
          <w:szCs w:val="24"/>
          <w:lang w:val="en-GB" w:eastAsia="zh-CN"/>
        </w:rPr>
        <w:t xml:space="preserve">ffice for National Statistics, </w:t>
      </w:r>
      <w:r w:rsidR="009E2117">
        <w:rPr>
          <w:rFonts w:ascii="Minion Pro Capt" w:hAnsi="Minion Pro Capt"/>
          <w:sz w:val="24"/>
          <w:szCs w:val="24"/>
          <w:lang w:val="en-GB" w:eastAsia="zh-CN"/>
        </w:rPr>
        <w:t>2020)</w:t>
      </w:r>
      <w:r w:rsidR="00712480">
        <w:rPr>
          <w:rFonts w:ascii="Minion Pro Capt" w:hAnsi="Minion Pro Capt"/>
          <w:sz w:val="24"/>
          <w:szCs w:val="24"/>
          <w:lang w:val="en-GB" w:eastAsia="zh-CN"/>
        </w:rPr>
        <w:t xml:space="preserve">. In total, there are </w:t>
      </w:r>
      <w:r w:rsidR="00825B8F">
        <w:rPr>
          <w:rFonts w:ascii="Minion Pro Capt" w:hAnsi="Minion Pro Capt"/>
          <w:sz w:val="24"/>
          <w:szCs w:val="24"/>
          <w:lang w:val="en-GB" w:eastAsia="zh-CN"/>
        </w:rPr>
        <w:t xml:space="preserve">35,604 </w:t>
      </w:r>
      <w:r w:rsidR="00712480">
        <w:rPr>
          <w:rFonts w:ascii="Minion Pro Capt" w:hAnsi="Minion Pro Capt"/>
          <w:sz w:val="24"/>
          <w:szCs w:val="24"/>
          <w:lang w:val="en-GB" w:eastAsia="zh-CN"/>
        </w:rPr>
        <w:t xml:space="preserve">unique location </w:t>
      </w:r>
      <w:r w:rsidR="00825B8F">
        <w:rPr>
          <w:rFonts w:ascii="Minion Pro Capt" w:hAnsi="Minion Pro Capt"/>
          <w:sz w:val="24"/>
          <w:szCs w:val="24"/>
          <w:lang w:val="en-GB" w:eastAsia="zh-CN"/>
        </w:rPr>
        <w:t xml:space="preserve">names </w:t>
      </w:r>
      <w:r w:rsidR="00712480">
        <w:rPr>
          <w:rFonts w:ascii="Minion Pro Capt" w:hAnsi="Minion Pro Capt"/>
          <w:sz w:val="24"/>
          <w:szCs w:val="24"/>
          <w:lang w:val="en-GB" w:eastAsia="zh-CN"/>
        </w:rPr>
        <w:t>in our ‘PFA-location-lookup’ table</w:t>
      </w:r>
      <w:r w:rsidR="009E2117">
        <w:rPr>
          <w:rFonts w:ascii="Minion Pro Capt" w:hAnsi="Minion Pro Capt"/>
          <w:sz w:val="24"/>
          <w:szCs w:val="24"/>
          <w:lang w:val="en-GB" w:eastAsia="zh-CN"/>
        </w:rPr>
        <w:t xml:space="preserve">. </w:t>
      </w:r>
    </w:p>
    <w:p w14:paraId="76918250" w14:textId="77777777" w:rsidR="007627EA" w:rsidRPr="00404C92" w:rsidRDefault="009466E5" w:rsidP="0043305B">
      <w:pPr>
        <w:pStyle w:val="2"/>
        <w:spacing w:before="240" w:after="120"/>
        <w:ind w:leftChars="7" w:left="14"/>
      </w:pPr>
      <w:r>
        <w:t>3</w:t>
      </w:r>
      <w:r w:rsidR="007627EA" w:rsidRPr="00404C92">
        <w:t xml:space="preserve">.2. </w:t>
      </w:r>
      <w:r w:rsidR="0077405B" w:rsidRPr="00404C92">
        <w:t>Sentiment Analysis</w:t>
      </w:r>
      <w:r w:rsidR="00E710A1" w:rsidRPr="00404C92">
        <w:t xml:space="preserve"> </w:t>
      </w:r>
    </w:p>
    <w:p w14:paraId="474135C4" w14:textId="11503A2A" w:rsidR="00F009D1" w:rsidRDefault="008A1D62" w:rsidP="009E3D44">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S</w:t>
      </w:r>
      <w:r w:rsidR="0077405B">
        <w:rPr>
          <w:rFonts w:ascii="Minion Pro Capt" w:hAnsi="Minion Pro Capt"/>
          <w:lang w:eastAsia="zh-CN"/>
        </w:rPr>
        <w:t>entiment analysis is a text mining</w:t>
      </w:r>
      <w:r w:rsidR="007627EA" w:rsidRPr="00AA3FD6">
        <w:rPr>
          <w:rFonts w:ascii="Minion Pro Capt" w:hAnsi="Minion Pro Capt"/>
          <w:lang w:eastAsia="zh-CN"/>
        </w:rPr>
        <w:t xml:space="preserve"> </w:t>
      </w:r>
      <w:r w:rsidR="00512093">
        <w:rPr>
          <w:rFonts w:ascii="Minion Pro Capt" w:hAnsi="Minion Pro Capt"/>
          <w:lang w:eastAsia="zh-CN"/>
        </w:rPr>
        <w:t>technique</w:t>
      </w:r>
      <w:r w:rsidR="00B53741">
        <w:rPr>
          <w:rFonts w:ascii="Minion Pro Capt" w:hAnsi="Minion Pro Capt"/>
          <w:lang w:eastAsia="zh-CN"/>
        </w:rPr>
        <w:t xml:space="preserve"> </w:t>
      </w:r>
      <w:r w:rsidR="00512093">
        <w:rPr>
          <w:rFonts w:ascii="Minion Pro Capt" w:hAnsi="Minion Pro Capt"/>
          <w:lang w:eastAsia="zh-CN"/>
        </w:rPr>
        <w:t xml:space="preserve">for </w:t>
      </w:r>
      <w:r w:rsidR="00D92618">
        <w:rPr>
          <w:rFonts w:ascii="Minion Pro Capt" w:hAnsi="Minion Pro Capt"/>
          <w:lang w:eastAsia="zh-CN"/>
        </w:rPr>
        <w:t xml:space="preserve">computationally classifying opinions from a piece of text data </w:t>
      </w:r>
      <w:r w:rsidR="00512093">
        <w:rPr>
          <w:rFonts w:ascii="Minion Pro Capt" w:hAnsi="Minion Pro Capt"/>
          <w:lang w:eastAsia="zh-CN"/>
        </w:rPr>
        <w:t>i</w:t>
      </w:r>
      <w:r w:rsidR="00D92618">
        <w:rPr>
          <w:rFonts w:ascii="Minion Pro Capt" w:hAnsi="Minion Pro Capt"/>
          <w:lang w:eastAsia="zh-CN"/>
        </w:rPr>
        <w:t>nto positive</w:t>
      </w:r>
      <w:r w:rsidR="00000A66">
        <w:rPr>
          <w:rFonts w:ascii="Minion Pro Capt" w:hAnsi="Minion Pro Capt"/>
          <w:lang w:eastAsia="zh-CN"/>
        </w:rPr>
        <w:t xml:space="preserve"> or</w:t>
      </w:r>
      <w:r w:rsidR="00D92618">
        <w:rPr>
          <w:rFonts w:ascii="Minion Pro Capt" w:hAnsi="Minion Pro Capt"/>
          <w:lang w:eastAsia="zh-CN"/>
        </w:rPr>
        <w:t xml:space="preserve"> negative </w:t>
      </w:r>
      <w:r w:rsidR="00000A66">
        <w:rPr>
          <w:rFonts w:ascii="Minion Pro Capt" w:hAnsi="Minion Pro Capt"/>
          <w:lang w:eastAsia="zh-CN"/>
        </w:rPr>
        <w:t>sentiments</w:t>
      </w:r>
      <w:r w:rsidR="00D92618">
        <w:rPr>
          <w:rFonts w:ascii="Minion Pro Capt" w:hAnsi="Minion Pro Capt"/>
          <w:lang w:eastAsia="zh-CN"/>
        </w:rPr>
        <w:t xml:space="preserve">, or </w:t>
      </w:r>
      <w:r w:rsidR="00D92618" w:rsidRPr="00AA3FD6">
        <w:rPr>
          <w:rFonts w:ascii="Minion Pro Capt" w:hAnsi="Minion Pro Capt"/>
          <w:lang w:eastAsia="zh-CN"/>
        </w:rPr>
        <w:t>some other more nuanced emotion like surprise</w:t>
      </w:r>
      <w:r w:rsidR="00D92618">
        <w:rPr>
          <w:rFonts w:ascii="Minion Pro Capt" w:hAnsi="Minion Pro Capt"/>
          <w:lang w:eastAsia="zh-CN"/>
        </w:rPr>
        <w:t>, fear</w:t>
      </w:r>
      <w:r w:rsidR="00D92618" w:rsidRPr="00AA3FD6">
        <w:rPr>
          <w:rFonts w:ascii="Minion Pro Capt" w:hAnsi="Minion Pro Capt"/>
          <w:lang w:eastAsia="zh-CN"/>
        </w:rPr>
        <w:t xml:space="preserve"> or disgust.</w:t>
      </w:r>
      <w:r w:rsidR="00D92618">
        <w:rPr>
          <w:rFonts w:ascii="Minion Pro Capt" w:hAnsi="Minion Pro Capt"/>
          <w:lang w:eastAsia="zh-CN"/>
        </w:rPr>
        <w:t xml:space="preserve"> </w:t>
      </w:r>
      <w:r w:rsidR="005A3E67">
        <w:rPr>
          <w:rFonts w:ascii="Minion Pro Capt" w:hAnsi="Minion Pro Capt"/>
          <w:lang w:eastAsia="zh-CN"/>
        </w:rPr>
        <w:t xml:space="preserve">In order to aid easy transfer of data across different data science </w:t>
      </w:r>
      <w:r w:rsidR="00C438B5">
        <w:rPr>
          <w:rFonts w:ascii="Minion Pro Capt" w:hAnsi="Minion Pro Capt"/>
          <w:lang w:eastAsia="zh-CN"/>
        </w:rPr>
        <w:t xml:space="preserve">R packages used, we transformed each </w:t>
      </w:r>
      <w:r w:rsidR="00291ADB">
        <w:rPr>
          <w:rFonts w:ascii="Minion Pro Capt" w:hAnsi="Minion Pro Capt"/>
          <w:lang w:eastAsia="zh-CN"/>
        </w:rPr>
        <w:t>tweet document</w:t>
      </w:r>
      <w:r w:rsidR="00C438B5">
        <w:rPr>
          <w:rFonts w:ascii="Minion Pro Capt" w:hAnsi="Minion Pro Capt"/>
          <w:lang w:eastAsia="zh-CN"/>
        </w:rPr>
        <w:t xml:space="preserve"> into </w:t>
      </w:r>
      <w:r w:rsidR="00291ADB">
        <w:rPr>
          <w:rFonts w:ascii="Minion Pro Capt" w:hAnsi="Minion Pro Capt"/>
          <w:lang w:eastAsia="zh-CN"/>
        </w:rPr>
        <w:t>a tidy format (Silge et al. 2016)</w:t>
      </w:r>
      <w:r w:rsidR="00C438B5">
        <w:rPr>
          <w:rFonts w:ascii="Minion Pro Capt" w:hAnsi="Minion Pro Capt"/>
          <w:lang w:eastAsia="zh-CN"/>
        </w:rPr>
        <w:t xml:space="preserve">. </w:t>
      </w:r>
      <w:r w:rsidR="00B53741" w:rsidRPr="001E77E8">
        <w:rPr>
          <w:rFonts w:ascii="Minion Pro Capt" w:hAnsi="Minion Pro Capt"/>
          <w:lang w:eastAsia="zh-CN"/>
        </w:rPr>
        <w:t xml:space="preserve">In </w:t>
      </w:r>
      <w:r w:rsidR="001E77E8">
        <w:rPr>
          <w:rFonts w:ascii="Minion Pro Capt" w:hAnsi="Minion Pro Capt"/>
          <w:lang w:eastAsia="zh-CN"/>
        </w:rPr>
        <w:t xml:space="preserve">our </w:t>
      </w:r>
      <w:r w:rsidR="00B53741" w:rsidRPr="001E77E8">
        <w:rPr>
          <w:rFonts w:ascii="Minion Pro Capt" w:hAnsi="Minion Pro Capt"/>
          <w:lang w:eastAsia="zh-CN"/>
        </w:rPr>
        <w:t>study</w:t>
      </w:r>
      <w:r w:rsidR="00BF02AB" w:rsidRPr="001E77E8">
        <w:rPr>
          <w:rFonts w:ascii="Minion Pro Capt" w:hAnsi="Minion Pro Capt"/>
          <w:lang w:eastAsia="zh-CN"/>
        </w:rPr>
        <w:t>, we</w:t>
      </w:r>
      <w:r w:rsidR="00BF02AB">
        <w:rPr>
          <w:rFonts w:ascii="Minion Pro Capt" w:hAnsi="Minion Pro Capt"/>
          <w:lang w:eastAsia="zh-CN"/>
        </w:rPr>
        <w:t xml:space="preserve"> employ </w:t>
      </w:r>
      <w:r w:rsidR="00B1509D">
        <w:rPr>
          <w:rFonts w:ascii="Minion Pro Capt" w:hAnsi="Minion Pro Capt"/>
          <w:lang w:eastAsia="zh-CN"/>
        </w:rPr>
        <w:t>the</w:t>
      </w:r>
      <w:r w:rsidR="00BF02AB">
        <w:rPr>
          <w:rFonts w:ascii="Minion Pro Capt" w:hAnsi="Minion Pro Capt"/>
          <w:lang w:eastAsia="zh-CN"/>
        </w:rPr>
        <w:t xml:space="preserve"> AFINN </w:t>
      </w:r>
      <w:r w:rsidR="00B53741">
        <w:rPr>
          <w:rFonts w:ascii="Minion Pro Capt" w:hAnsi="Minion Pro Capt"/>
          <w:lang w:eastAsia="zh-CN"/>
        </w:rPr>
        <w:t>lexicon</w:t>
      </w:r>
      <w:r w:rsidR="001E77E8">
        <w:rPr>
          <w:rFonts w:ascii="Minion Pro Capt" w:hAnsi="Minion Pro Capt"/>
          <w:lang w:eastAsia="zh-CN"/>
        </w:rPr>
        <w:t>,</w:t>
      </w:r>
      <w:r w:rsidR="00B53741">
        <w:rPr>
          <w:rFonts w:ascii="Minion Pro Capt" w:hAnsi="Minion Pro Capt"/>
          <w:lang w:eastAsia="zh-CN"/>
        </w:rPr>
        <w:t xml:space="preserve"> which provide a more nuance </w:t>
      </w:r>
      <w:r w:rsidR="00000A66">
        <w:rPr>
          <w:rFonts w:ascii="Minion Pro Capt" w:hAnsi="Minion Pro Capt"/>
          <w:lang w:eastAsia="zh-CN"/>
        </w:rPr>
        <w:t>positive/negative</w:t>
      </w:r>
      <w:r w:rsidR="00B53741">
        <w:rPr>
          <w:rFonts w:ascii="Minion Pro Capt" w:hAnsi="Minion Pro Capt"/>
          <w:lang w:eastAsia="zh-CN"/>
        </w:rPr>
        <w:t xml:space="preserve"> classification </w:t>
      </w:r>
      <w:r w:rsidR="001E77E8">
        <w:rPr>
          <w:rFonts w:ascii="Minion Pro Capt" w:hAnsi="Minion Pro Capt"/>
          <w:lang w:eastAsia="zh-CN"/>
        </w:rPr>
        <w:t xml:space="preserve">by assigning a </w:t>
      </w:r>
      <w:r w:rsidR="00000A66">
        <w:rPr>
          <w:rFonts w:ascii="Minion Pro Capt" w:hAnsi="Minion Pro Capt"/>
          <w:lang w:eastAsia="zh-CN"/>
        </w:rPr>
        <w:t xml:space="preserve">sentiment </w:t>
      </w:r>
      <w:r w:rsidR="001E77E8">
        <w:rPr>
          <w:rFonts w:ascii="Minion Pro Capt" w:hAnsi="Minion Pro Capt"/>
          <w:lang w:eastAsia="zh-CN"/>
        </w:rPr>
        <w:t>score indicating the</w:t>
      </w:r>
      <w:r w:rsidR="00B53741">
        <w:rPr>
          <w:rFonts w:ascii="Minion Pro Capt" w:hAnsi="Minion Pro Capt"/>
          <w:lang w:eastAsia="zh-CN"/>
        </w:rPr>
        <w:t xml:space="preserve"> degree of </w:t>
      </w:r>
      <w:r w:rsidR="00000A66">
        <w:rPr>
          <w:rFonts w:ascii="Minion Pro Capt" w:hAnsi="Minion Pro Capt"/>
          <w:lang w:eastAsia="zh-CN"/>
        </w:rPr>
        <w:t>the sentiment</w:t>
      </w:r>
      <w:r w:rsidR="002B74EB">
        <w:rPr>
          <w:rFonts w:ascii="Minion Pro Capt" w:hAnsi="Minion Pro Capt"/>
          <w:lang w:eastAsia="zh-CN"/>
        </w:rPr>
        <w:t xml:space="preserve"> orientation</w:t>
      </w:r>
      <w:r w:rsidR="00000A66">
        <w:rPr>
          <w:rFonts w:ascii="Minion Pro Capt" w:hAnsi="Minion Pro Capt"/>
          <w:lang w:eastAsia="zh-CN"/>
        </w:rPr>
        <w:t xml:space="preserve">. </w:t>
      </w:r>
      <w:r w:rsidR="001E77E8">
        <w:rPr>
          <w:rFonts w:ascii="Minion Pro Capt" w:eastAsia="SimSun" w:hAnsi="Minion Pro Capt"/>
          <w:lang w:eastAsia="zh-CN"/>
        </w:rPr>
        <w:t xml:space="preserve">The scores range from </w:t>
      </w:r>
      <w:r w:rsidR="00B53741">
        <w:rPr>
          <w:rFonts w:ascii="Minion Pro Capt" w:eastAsia="SimSun" w:hAnsi="Minion Pro Capt"/>
          <w:lang w:eastAsia="zh-CN"/>
        </w:rPr>
        <w:t xml:space="preserve">5 </w:t>
      </w:r>
      <w:r w:rsidR="0019583C">
        <w:rPr>
          <w:rFonts w:ascii="Minion Pro Capt" w:eastAsia="SimSun" w:hAnsi="Minion Pro Capt"/>
          <w:lang w:eastAsia="zh-CN"/>
        </w:rPr>
        <w:t>(</w:t>
      </w:r>
      <w:r w:rsidR="001E77E8">
        <w:rPr>
          <w:rFonts w:ascii="Minion Pro Capt" w:eastAsia="SimSun" w:hAnsi="Minion Pro Capt"/>
          <w:lang w:eastAsia="zh-CN"/>
        </w:rPr>
        <w:t xml:space="preserve">extremely positive) </w:t>
      </w:r>
      <w:r w:rsidR="00B53741">
        <w:rPr>
          <w:rFonts w:ascii="Minion Pro Capt" w:eastAsia="SimSun" w:hAnsi="Minion Pro Capt"/>
          <w:lang w:eastAsia="zh-CN"/>
        </w:rPr>
        <w:t>to -5</w:t>
      </w:r>
      <w:r w:rsidR="001E77E8">
        <w:rPr>
          <w:rFonts w:ascii="Minion Pro Capt" w:eastAsia="SimSun" w:hAnsi="Minion Pro Capt"/>
          <w:lang w:eastAsia="zh-CN"/>
        </w:rPr>
        <w:t xml:space="preserve"> (extremely negative</w:t>
      </w:r>
      <w:r w:rsidR="00B53741">
        <w:rPr>
          <w:rFonts w:ascii="Minion Pro Capt" w:eastAsia="SimSun" w:hAnsi="Minion Pro Capt"/>
          <w:lang w:eastAsia="zh-CN"/>
        </w:rPr>
        <w:t>)</w:t>
      </w:r>
      <w:r w:rsidR="001E77E8">
        <w:rPr>
          <w:rFonts w:ascii="Minion Pro Capt" w:eastAsia="SimSun" w:hAnsi="Minion Pro Capt"/>
          <w:lang w:eastAsia="zh-CN"/>
        </w:rPr>
        <w:t xml:space="preserve">. </w:t>
      </w:r>
      <w:r w:rsidR="00B1509D">
        <w:rPr>
          <w:rFonts w:ascii="Minion Pro Capt" w:eastAsia="SimSun" w:hAnsi="Minion Pro Capt"/>
          <w:lang w:eastAsia="zh-CN"/>
        </w:rPr>
        <w:t>The</w:t>
      </w:r>
      <w:r w:rsidR="001E77E8">
        <w:rPr>
          <w:rFonts w:ascii="Minion Pro Capt" w:eastAsia="SimSun" w:hAnsi="Minion Pro Capt"/>
          <w:lang w:eastAsia="zh-CN"/>
        </w:rPr>
        <w:t xml:space="preserve"> </w:t>
      </w:r>
      <w:r w:rsidR="00B53741">
        <w:rPr>
          <w:rFonts w:ascii="Minion Pro Capt" w:eastAsia="SimSun" w:hAnsi="Minion Pro Capt"/>
          <w:lang w:eastAsia="zh-CN"/>
        </w:rPr>
        <w:t xml:space="preserve">AFINN lexicon </w:t>
      </w:r>
      <w:r w:rsidR="00B1509D">
        <w:rPr>
          <w:rFonts w:ascii="Minion Pro Capt" w:eastAsia="SimSun" w:hAnsi="Minion Pro Capt"/>
          <w:lang w:eastAsia="zh-CN"/>
        </w:rPr>
        <w:t xml:space="preserve">is used </w:t>
      </w:r>
      <w:r w:rsidR="0019583C">
        <w:rPr>
          <w:rFonts w:ascii="Minion Pro Capt" w:eastAsia="SimSun" w:hAnsi="Minion Pro Capt"/>
          <w:lang w:eastAsia="zh-CN"/>
        </w:rPr>
        <w:t>as oppose to</w:t>
      </w:r>
      <w:r w:rsidR="00B53741">
        <w:rPr>
          <w:rFonts w:ascii="Minion Pro Capt" w:eastAsia="SimSun" w:hAnsi="Minion Pro Capt"/>
          <w:lang w:eastAsia="zh-CN"/>
        </w:rPr>
        <w:t xml:space="preserve"> ‘BING’ lexicon</w:t>
      </w:r>
      <w:r w:rsidR="0019583C">
        <w:rPr>
          <w:rFonts w:ascii="Minion Pro Capt" w:eastAsia="SimSun" w:hAnsi="Minion Pro Capt"/>
          <w:lang w:eastAsia="zh-CN"/>
        </w:rPr>
        <w:t xml:space="preserve">, which gives an outright positive/negative classification, because the nuances provided by the former </w:t>
      </w:r>
      <w:r w:rsidR="001E77E8">
        <w:rPr>
          <w:rFonts w:ascii="Minion Pro Capt" w:eastAsia="SimSun" w:hAnsi="Minion Pro Capt"/>
          <w:lang w:eastAsia="zh-CN"/>
        </w:rPr>
        <w:t>add more context to the classification</w:t>
      </w:r>
      <w:r w:rsidR="000F7A2C">
        <w:rPr>
          <w:rFonts w:ascii="Minion Pro Capt" w:eastAsia="SimSun" w:hAnsi="Minion Pro Capt"/>
          <w:lang w:eastAsia="zh-CN"/>
        </w:rPr>
        <w:t xml:space="preserve">. The final opinion classification </w:t>
      </w:r>
      <w:r w:rsidR="009E3D44">
        <w:rPr>
          <w:rFonts w:ascii="Minion Pro Capt" w:eastAsia="SimSun" w:hAnsi="Minion Pro Capt"/>
          <w:lang w:eastAsia="zh-CN"/>
        </w:rPr>
        <w:t>(i.e. as a negative or positive sentiment) for</w:t>
      </w:r>
      <w:r w:rsidR="000F7A2C">
        <w:rPr>
          <w:rFonts w:ascii="Minion Pro Capt" w:eastAsia="SimSun" w:hAnsi="Minion Pro Capt"/>
          <w:lang w:eastAsia="zh-CN"/>
        </w:rPr>
        <w:t xml:space="preserve"> a tweet</w:t>
      </w:r>
      <w:r w:rsidR="009E3D44">
        <w:rPr>
          <w:rFonts w:ascii="Minion Pro Capt" w:eastAsia="SimSun" w:hAnsi="Minion Pro Capt"/>
          <w:lang w:eastAsia="zh-CN"/>
        </w:rPr>
        <w:t xml:space="preserve"> </w:t>
      </w:r>
      <w:r w:rsidR="000F7A2C">
        <w:rPr>
          <w:rFonts w:ascii="Minion Pro Capt" w:eastAsia="SimSun" w:hAnsi="Minion Pro Capt"/>
          <w:lang w:eastAsia="zh-CN"/>
        </w:rPr>
        <w:t xml:space="preserve">is </w:t>
      </w:r>
      <w:r w:rsidR="009E3D44">
        <w:rPr>
          <w:rFonts w:ascii="Minion Pro Capt" w:eastAsia="SimSun" w:hAnsi="Minion Pro Capt"/>
          <w:lang w:eastAsia="zh-CN"/>
        </w:rPr>
        <w:t>calculated b</w:t>
      </w:r>
      <w:r w:rsidR="000F7A2C">
        <w:rPr>
          <w:rFonts w:ascii="Minion Pro Capt" w:eastAsia="SimSun" w:hAnsi="Minion Pro Capt"/>
          <w:lang w:eastAsia="zh-CN"/>
        </w:rPr>
        <w:t xml:space="preserve">y </w:t>
      </w:r>
      <w:r w:rsidR="009E3D44">
        <w:rPr>
          <w:rFonts w:ascii="Minion Pro Capt" w:eastAsia="SimSun" w:hAnsi="Minion Pro Capt"/>
          <w:lang w:eastAsia="zh-CN"/>
        </w:rPr>
        <w:t>adding</w:t>
      </w:r>
      <w:r w:rsidR="000F7A2C">
        <w:rPr>
          <w:rFonts w:ascii="Minion Pro Capt" w:eastAsia="SimSun" w:hAnsi="Minion Pro Capt"/>
          <w:lang w:eastAsia="zh-CN"/>
        </w:rPr>
        <w:t xml:space="preserve"> up all the sentiment scores from the tweet.</w:t>
      </w:r>
      <w:r w:rsidR="009E3D44">
        <w:rPr>
          <w:rFonts w:ascii="Minion Pro Capt" w:eastAsia="SimSun" w:hAnsi="Minion Pro Capt"/>
          <w:lang w:eastAsia="zh-CN"/>
        </w:rPr>
        <w:t xml:space="preserve"> Also, in order to add more context to our classification, we consider bi-grams (i.e. scoring of two consecutive words) classification in cases where </w:t>
      </w:r>
      <w:r w:rsidR="000E4EB3">
        <w:rPr>
          <w:rFonts w:ascii="Minion Pro Capt" w:eastAsia="SimSun" w:hAnsi="Minion Pro Capt"/>
          <w:lang w:eastAsia="zh-CN"/>
        </w:rPr>
        <w:t xml:space="preserve">a sentiment word is preceded by a negation word, such as </w:t>
      </w:r>
      <w:r w:rsidR="00F009D1" w:rsidRPr="00AA3FD6">
        <w:rPr>
          <w:rFonts w:ascii="Minion Pro Capt" w:eastAsia="SimSun" w:hAnsi="Minion Pro Capt"/>
          <w:lang w:eastAsia="zh-CN"/>
        </w:rPr>
        <w:t>‘not’, ‘never’, ‘no’</w:t>
      </w:r>
      <w:r w:rsidR="00F009D1">
        <w:rPr>
          <w:rFonts w:ascii="Minion Pro Capt" w:eastAsia="SimSun" w:hAnsi="Minion Pro Capt"/>
          <w:lang w:eastAsia="zh-CN"/>
        </w:rPr>
        <w:t>, or ‘without’</w:t>
      </w:r>
      <w:r w:rsidR="00F009D1" w:rsidRPr="00AA3FD6">
        <w:rPr>
          <w:rFonts w:ascii="Minion Pro Capt" w:eastAsia="SimSun" w:hAnsi="Minion Pro Capt"/>
          <w:lang w:eastAsia="zh-CN"/>
        </w:rPr>
        <w:t xml:space="preserve">. The </w:t>
      </w:r>
      <w:r w:rsidR="00F009D1">
        <w:rPr>
          <w:rFonts w:ascii="Minion Pro Capt" w:eastAsia="SimSun" w:hAnsi="Minion Pro Capt"/>
          <w:lang w:eastAsia="zh-CN"/>
        </w:rPr>
        <w:t xml:space="preserve">score of </w:t>
      </w:r>
      <w:r w:rsidR="000E4EB3">
        <w:rPr>
          <w:rFonts w:ascii="Minion Pro Capt" w:eastAsia="SimSun" w:hAnsi="Minion Pro Capt"/>
          <w:lang w:eastAsia="zh-CN"/>
        </w:rPr>
        <w:t>such</w:t>
      </w:r>
      <w:r w:rsidR="00F009D1">
        <w:rPr>
          <w:rFonts w:ascii="Minion Pro Capt" w:eastAsia="SimSun" w:hAnsi="Minion Pro Capt"/>
          <w:lang w:eastAsia="zh-CN"/>
        </w:rPr>
        <w:t xml:space="preserve"> </w:t>
      </w:r>
      <w:r w:rsidR="004C3AF8">
        <w:rPr>
          <w:rFonts w:ascii="Minion Pro Capt" w:eastAsia="SimSun" w:hAnsi="Minion Pro Capt"/>
          <w:lang w:eastAsia="zh-CN"/>
        </w:rPr>
        <w:t xml:space="preserve">a </w:t>
      </w:r>
      <w:r w:rsidR="00F009D1">
        <w:rPr>
          <w:rFonts w:ascii="Minion Pro Capt" w:eastAsia="SimSun" w:hAnsi="Minion Pro Capt"/>
          <w:lang w:eastAsia="zh-CN"/>
        </w:rPr>
        <w:t xml:space="preserve">sentiment word </w:t>
      </w:r>
      <w:r w:rsidR="000E4EB3">
        <w:rPr>
          <w:rFonts w:ascii="Minion Pro Capt" w:eastAsia="SimSun" w:hAnsi="Minion Pro Capt"/>
          <w:lang w:eastAsia="zh-CN"/>
        </w:rPr>
        <w:t>is</w:t>
      </w:r>
      <w:r w:rsidR="004C3AF8">
        <w:rPr>
          <w:rFonts w:ascii="Minion Pro Capt" w:eastAsia="SimSun" w:hAnsi="Minion Pro Capt"/>
          <w:lang w:eastAsia="zh-CN"/>
        </w:rPr>
        <w:t xml:space="preserve"> the</w:t>
      </w:r>
      <w:r w:rsidR="000E4EB3">
        <w:rPr>
          <w:rFonts w:ascii="Minion Pro Capt" w:eastAsia="SimSun" w:hAnsi="Minion Pro Capt"/>
          <w:lang w:eastAsia="zh-CN"/>
        </w:rPr>
        <w:t xml:space="preserve"> </w:t>
      </w:r>
      <w:r w:rsidR="004C3AF8">
        <w:rPr>
          <w:rFonts w:ascii="Minion Pro Capt" w:eastAsia="SimSun" w:hAnsi="Minion Pro Capt"/>
          <w:lang w:eastAsia="zh-CN"/>
        </w:rPr>
        <w:t>score</w:t>
      </w:r>
      <w:r w:rsidR="000E4EB3">
        <w:rPr>
          <w:rFonts w:ascii="Minion Pro Capt" w:eastAsia="SimSun" w:hAnsi="Minion Pro Capt"/>
          <w:lang w:eastAsia="zh-CN"/>
        </w:rPr>
        <w:t xml:space="preserve"> in</w:t>
      </w:r>
      <w:r w:rsidR="00F009D1">
        <w:rPr>
          <w:rFonts w:ascii="Minion Pro Capt" w:eastAsia="SimSun" w:hAnsi="Minion Pro Capt"/>
          <w:lang w:eastAsia="zh-CN"/>
        </w:rPr>
        <w:t xml:space="preserve"> the opposite direction of the original word. For example, if the word ‘good’ which is scored as +3 </w:t>
      </w:r>
      <w:r w:rsidR="004C3AF8">
        <w:rPr>
          <w:rFonts w:ascii="Minion Pro Capt" w:eastAsia="SimSun" w:hAnsi="Minion Pro Capt"/>
          <w:lang w:eastAsia="zh-CN"/>
        </w:rPr>
        <w:t xml:space="preserve">based on AFINN lexicon </w:t>
      </w:r>
      <w:r w:rsidR="00F009D1">
        <w:rPr>
          <w:rFonts w:ascii="Minion Pro Capt" w:eastAsia="SimSun" w:hAnsi="Minion Pro Capt"/>
          <w:lang w:eastAsia="zh-CN"/>
        </w:rPr>
        <w:t xml:space="preserve">is preceded by </w:t>
      </w:r>
      <w:r w:rsidR="004C3AF8">
        <w:rPr>
          <w:rFonts w:ascii="Minion Pro Capt" w:eastAsia="SimSun" w:hAnsi="Minion Pro Capt"/>
          <w:lang w:eastAsia="zh-CN"/>
        </w:rPr>
        <w:t>a</w:t>
      </w:r>
      <w:r w:rsidR="00F009D1">
        <w:rPr>
          <w:rFonts w:ascii="Minion Pro Capt" w:eastAsia="SimSun" w:hAnsi="Minion Pro Capt"/>
          <w:lang w:eastAsia="zh-CN"/>
        </w:rPr>
        <w:t xml:space="preserve"> negation word</w:t>
      </w:r>
      <w:r w:rsidR="000E4EB3">
        <w:rPr>
          <w:rFonts w:ascii="Minion Pro Capt" w:eastAsia="SimSun" w:hAnsi="Minion Pro Capt"/>
          <w:lang w:eastAsia="zh-CN"/>
        </w:rPr>
        <w:t>, such as</w:t>
      </w:r>
      <w:r w:rsidR="00F009D1">
        <w:rPr>
          <w:rFonts w:ascii="Minion Pro Capt" w:eastAsia="SimSun" w:hAnsi="Minion Pro Capt"/>
          <w:lang w:eastAsia="zh-CN"/>
        </w:rPr>
        <w:t xml:space="preserve"> ‘</w:t>
      </w:r>
      <w:r w:rsidR="000E4EB3">
        <w:rPr>
          <w:rFonts w:ascii="Minion Pro Capt" w:eastAsia="SimSun" w:hAnsi="Minion Pro Capt"/>
          <w:lang w:eastAsia="zh-CN"/>
        </w:rPr>
        <w:t>not’ (as in ‘not good’),</w:t>
      </w:r>
      <w:r w:rsidR="00F009D1">
        <w:rPr>
          <w:rFonts w:ascii="Minion Pro Capt" w:eastAsia="SimSun" w:hAnsi="Minion Pro Capt"/>
          <w:lang w:eastAsia="zh-CN"/>
        </w:rPr>
        <w:t xml:space="preserve"> the</w:t>
      </w:r>
      <w:r w:rsidR="000E4EB3">
        <w:rPr>
          <w:rFonts w:ascii="Minion Pro Capt" w:eastAsia="SimSun" w:hAnsi="Minion Pro Capt"/>
          <w:lang w:eastAsia="zh-CN"/>
        </w:rPr>
        <w:t>n the</w:t>
      </w:r>
      <w:r w:rsidR="00F009D1">
        <w:rPr>
          <w:rFonts w:ascii="Minion Pro Capt" w:eastAsia="SimSun" w:hAnsi="Minion Pro Capt"/>
          <w:lang w:eastAsia="zh-CN"/>
        </w:rPr>
        <w:t xml:space="preserve"> sentiment </w:t>
      </w:r>
      <w:r w:rsidR="004C3AF8">
        <w:rPr>
          <w:rFonts w:ascii="Minion Pro Capt" w:eastAsia="SimSun" w:hAnsi="Minion Pro Capt"/>
          <w:lang w:eastAsia="zh-CN"/>
        </w:rPr>
        <w:t xml:space="preserve">score becomes </w:t>
      </w:r>
      <w:r w:rsidR="000E4EB3">
        <w:rPr>
          <w:rFonts w:ascii="Minion Pro Capt" w:eastAsia="SimSun" w:hAnsi="Minion Pro Capt"/>
          <w:lang w:eastAsia="zh-CN"/>
        </w:rPr>
        <w:t xml:space="preserve">-3. </w:t>
      </w:r>
      <w:r w:rsidR="004C3AF8">
        <w:rPr>
          <w:rFonts w:ascii="Minion Pro Capt" w:eastAsia="SimSun" w:hAnsi="Minion Pro Capt"/>
          <w:lang w:eastAsia="zh-CN"/>
        </w:rPr>
        <w:t xml:space="preserve">Those </w:t>
      </w:r>
      <w:r w:rsidR="00F009D1">
        <w:rPr>
          <w:rFonts w:ascii="Minion Pro Capt" w:eastAsia="SimSun" w:hAnsi="Minion Pro Capt"/>
          <w:lang w:eastAsia="zh-CN"/>
        </w:rPr>
        <w:t>tweet</w:t>
      </w:r>
      <w:r w:rsidR="00A0426A">
        <w:rPr>
          <w:rFonts w:ascii="Minion Pro Capt" w:eastAsia="SimSun" w:hAnsi="Minion Pro Capt"/>
          <w:lang w:eastAsia="zh-CN"/>
        </w:rPr>
        <w:t>s</w:t>
      </w:r>
      <w:r w:rsidR="00F009D1">
        <w:rPr>
          <w:rFonts w:ascii="Minion Pro Capt" w:eastAsia="SimSun" w:hAnsi="Minion Pro Capt"/>
          <w:lang w:eastAsia="zh-CN"/>
        </w:rPr>
        <w:t xml:space="preserve"> </w:t>
      </w:r>
      <w:r w:rsidR="000E4EB3">
        <w:rPr>
          <w:rFonts w:ascii="Minion Pro Capt" w:eastAsia="SimSun" w:hAnsi="Minion Pro Capt"/>
          <w:lang w:eastAsia="zh-CN"/>
        </w:rPr>
        <w:t xml:space="preserve">with </w:t>
      </w:r>
      <w:r w:rsidR="00A0426A">
        <w:rPr>
          <w:rFonts w:ascii="Minion Pro Capt" w:eastAsia="SimSun" w:hAnsi="Minion Pro Capt"/>
          <w:lang w:eastAsia="zh-CN"/>
        </w:rPr>
        <w:t xml:space="preserve">a net </w:t>
      </w:r>
      <w:r w:rsidR="000E4EB3">
        <w:rPr>
          <w:rFonts w:ascii="Minion Pro Capt" w:eastAsia="SimSun" w:hAnsi="Minion Pro Capt"/>
          <w:lang w:eastAsia="zh-CN"/>
        </w:rPr>
        <w:t>zero</w:t>
      </w:r>
      <w:r w:rsidR="00A0426A">
        <w:rPr>
          <w:rFonts w:ascii="Minion Pro Capt" w:eastAsia="SimSun" w:hAnsi="Minion Pro Capt"/>
          <w:lang w:eastAsia="zh-CN"/>
        </w:rPr>
        <w:t xml:space="preserve"> </w:t>
      </w:r>
      <w:r w:rsidR="00F009D1">
        <w:rPr>
          <w:rFonts w:ascii="Minion Pro Capt" w:eastAsia="SimSun" w:hAnsi="Minion Pro Capt"/>
          <w:lang w:eastAsia="zh-CN"/>
        </w:rPr>
        <w:t xml:space="preserve">score or that contain no sentiment words are considered neutral </w:t>
      </w:r>
      <w:r w:rsidR="008D74C0">
        <w:rPr>
          <w:rFonts w:ascii="Minion Pro Capt" w:eastAsia="SimSun" w:hAnsi="Minion Pro Capt"/>
          <w:lang w:eastAsia="zh-CN"/>
        </w:rPr>
        <w:t xml:space="preserve">(non-subjective) </w:t>
      </w:r>
      <w:r w:rsidR="00F009D1">
        <w:rPr>
          <w:rFonts w:ascii="Minion Pro Capt" w:eastAsia="SimSun" w:hAnsi="Minion Pro Capt"/>
          <w:lang w:eastAsia="zh-CN"/>
        </w:rPr>
        <w:t xml:space="preserve">and </w:t>
      </w:r>
      <w:r w:rsidR="00A0426A">
        <w:rPr>
          <w:rFonts w:ascii="Minion Pro Capt" w:eastAsia="SimSun" w:hAnsi="Minion Pro Capt"/>
          <w:lang w:eastAsia="zh-CN"/>
        </w:rPr>
        <w:t xml:space="preserve">therefore </w:t>
      </w:r>
      <w:r w:rsidR="002B74EB">
        <w:rPr>
          <w:rFonts w:ascii="Minion Pro Capt" w:eastAsia="SimSun" w:hAnsi="Minion Pro Capt"/>
          <w:lang w:eastAsia="zh-CN"/>
        </w:rPr>
        <w:t xml:space="preserve">removed </w:t>
      </w:r>
      <w:r w:rsidR="00F009D1">
        <w:rPr>
          <w:rFonts w:ascii="Minion Pro Capt" w:eastAsia="SimSun" w:hAnsi="Minion Pro Capt"/>
          <w:lang w:eastAsia="zh-CN"/>
        </w:rPr>
        <w:t>from the document</w:t>
      </w:r>
      <w:r w:rsidR="00A0426A">
        <w:rPr>
          <w:rFonts w:ascii="Minion Pro Capt" w:eastAsia="SimSun" w:hAnsi="Minion Pro Capt"/>
          <w:lang w:eastAsia="zh-CN"/>
        </w:rPr>
        <w:t>s</w:t>
      </w:r>
      <w:r w:rsidR="00F009D1">
        <w:rPr>
          <w:rFonts w:ascii="Minion Pro Capt" w:eastAsia="SimSun" w:hAnsi="Minion Pro Capt"/>
          <w:lang w:eastAsia="zh-CN"/>
        </w:rPr>
        <w:t>.</w:t>
      </w:r>
    </w:p>
    <w:p w14:paraId="2BB8800A" w14:textId="77777777" w:rsidR="00DC229B" w:rsidRPr="003C5B4A" w:rsidRDefault="00DC229B" w:rsidP="003C5B4A">
      <w:pPr>
        <w:rPr>
          <w:lang w:eastAsia="zh-CN"/>
        </w:rPr>
      </w:pPr>
    </w:p>
    <w:p w14:paraId="6014BF52" w14:textId="77777777" w:rsidR="007627EA" w:rsidRPr="00AA3FD6" w:rsidRDefault="00535546" w:rsidP="00535546">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 xml:space="preserve">(a) </w:t>
      </w:r>
      <w:r w:rsidR="004E5B79">
        <w:rPr>
          <w:rFonts w:ascii="Minion Pro Capt" w:eastAsia="SimSun" w:hAnsi="Minion Pro Capt"/>
          <w:b/>
          <w:lang w:eastAsia="zh-CN"/>
        </w:rPr>
        <w:t>Observed O</w:t>
      </w:r>
      <w:r w:rsidR="00C81FAE">
        <w:rPr>
          <w:rFonts w:ascii="Minion Pro Capt" w:eastAsia="SimSun" w:hAnsi="Minion Pro Capt"/>
          <w:b/>
          <w:lang w:eastAsia="zh-CN"/>
        </w:rPr>
        <w:t>pinion Scores</w:t>
      </w:r>
    </w:p>
    <w:p w14:paraId="16FC95C4" w14:textId="4A26390E" w:rsidR="001F2DE8" w:rsidRPr="00AA3FD6" w:rsidRDefault="008B02B7" w:rsidP="00F6622F">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w:t>
      </w:r>
      <w:r w:rsidR="0017197A">
        <w:rPr>
          <w:rFonts w:ascii="Minion Pro Capt" w:eastAsia="SimSun" w:hAnsi="Minion Pro Capt"/>
          <w:lang w:eastAsia="zh-CN"/>
        </w:rPr>
        <w:t>opinion scor</w:t>
      </w:r>
      <w:r w:rsidR="00F009D1">
        <w:rPr>
          <w:rFonts w:ascii="Minion Pro Capt" w:eastAsia="SimSun" w:hAnsi="Minion Pro Capt"/>
          <w:lang w:eastAsia="zh-CN"/>
        </w:rPr>
        <w:t xml:space="preserve">e </w:t>
      </w:r>
      <w:r w:rsidR="00535546">
        <w:rPr>
          <w:rFonts w:ascii="Minion Pro Capt" w:eastAsia="SimSun" w:hAnsi="Minion Pro Capt"/>
          <w:lang w:eastAsia="zh-CN"/>
        </w:rPr>
        <w:t xml:space="preserve">(OP) </w:t>
      </w:r>
      <w:r w:rsidR="00C81FAE">
        <w:rPr>
          <w:rFonts w:ascii="Minion Pro Capt" w:eastAsia="SimSun" w:hAnsi="Minion Pro Capt"/>
          <w:lang w:eastAsia="zh-CN"/>
        </w:rPr>
        <w:t>of a</w:t>
      </w:r>
      <w:r w:rsidR="00535546">
        <w:rPr>
          <w:rFonts w:ascii="Minion Pro Capt" w:eastAsia="SimSun" w:hAnsi="Minion Pro Capt"/>
          <w:lang w:eastAsia="zh-CN"/>
        </w:rPr>
        <w:t xml:space="preserve"> geographical </w:t>
      </w:r>
      <w:r>
        <w:rPr>
          <w:rFonts w:ascii="Minion Pro Capt" w:eastAsia="SimSun" w:hAnsi="Minion Pro Capt"/>
          <w:lang w:eastAsia="zh-CN"/>
        </w:rPr>
        <w:t xml:space="preserve">unit </w:t>
      </w:r>
      <w:r w:rsidR="00573527" w:rsidRPr="00573527">
        <w:rPr>
          <w:rFonts w:ascii="Minion Pro Capt" w:eastAsia="SimSun" w:hAnsi="Minion Pro Capt"/>
          <w:i/>
          <w:lang w:eastAsia="zh-CN"/>
        </w:rPr>
        <w:t>i</w:t>
      </w:r>
      <w:r w:rsidR="00C81FAE">
        <w:rPr>
          <w:rFonts w:ascii="Minion Pro Capt" w:eastAsia="SimSun" w:hAnsi="Minion Pro Capt"/>
          <w:lang w:eastAsia="zh-CN"/>
        </w:rPr>
        <w:t xml:space="preserve"> </w:t>
      </w:r>
      <w:r>
        <w:rPr>
          <w:rFonts w:ascii="Minion Pro Capt" w:eastAsia="SimSun" w:hAnsi="Minion Pro Capt"/>
          <w:lang w:eastAsia="zh-CN"/>
        </w:rPr>
        <w:t>as</w:t>
      </w:r>
      <w:r w:rsidR="00C81FAE">
        <w:rPr>
          <w:rFonts w:ascii="Minion Pro Capt" w:eastAsia="SimSun" w:hAnsi="Minion Pro Capt"/>
          <w:lang w:eastAsia="zh-CN"/>
        </w:rPr>
        <w:t xml:space="preserve"> the difference between the </w:t>
      </w:r>
      <w:r w:rsidR="0017197A">
        <w:rPr>
          <w:rFonts w:ascii="Minion Pro Capt" w:eastAsia="SimSun" w:hAnsi="Minion Pro Capt"/>
          <w:lang w:eastAsia="zh-CN"/>
        </w:rPr>
        <w:t xml:space="preserve">sum of all weighted </w:t>
      </w:r>
      <w:r>
        <w:rPr>
          <w:rFonts w:ascii="Minion Pro Capt" w:eastAsia="SimSun" w:hAnsi="Minion Pro Capt"/>
          <w:lang w:eastAsia="zh-CN"/>
        </w:rPr>
        <w:t>positive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17197A">
        <w:rPr>
          <w:rFonts w:ascii="Minion Pro Capt" w:eastAsia="SimSun" w:hAnsi="Minion Pro Capt"/>
          <w:lang w:eastAsia="zh-CN"/>
        </w:rPr>
        <w:t xml:space="preserve"> </w:t>
      </w:r>
      <w:r>
        <w:rPr>
          <w:rFonts w:ascii="Minion Pro Capt" w:eastAsia="SimSun" w:hAnsi="Minion Pro Capt"/>
          <w:lang w:eastAsia="zh-CN"/>
        </w:rPr>
        <w:t>and</w:t>
      </w:r>
      <w:r w:rsidR="0017197A">
        <w:rPr>
          <w:rFonts w:ascii="Minion Pro Capt" w:eastAsia="SimSun" w:hAnsi="Minion Pro Capt"/>
          <w:lang w:eastAsia="zh-CN"/>
        </w:rPr>
        <w:t xml:space="preserve"> the sum of all weighted </w:t>
      </w:r>
      <w:r>
        <w:rPr>
          <w:rFonts w:ascii="Minion Pro Capt" w:eastAsia="SimSun" w:hAnsi="Minion Pro Capt"/>
          <w:lang w:eastAsia="zh-CN"/>
        </w:rPr>
        <w:t>negative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EE21B3">
        <w:rPr>
          <w:rFonts w:ascii="Minion Pro Capt" w:eastAsia="SimSun" w:hAnsi="Minion Pro Capt"/>
          <w:lang w:eastAsia="zh-CN"/>
        </w:rPr>
        <w:t xml:space="preserve"> </w:t>
      </w:r>
      <w:r w:rsidR="00535546">
        <w:rPr>
          <w:rFonts w:ascii="Minion Pro Capt" w:eastAsia="SimSun" w:hAnsi="Minion Pro Capt"/>
          <w:lang w:eastAsia="zh-CN"/>
        </w:rPr>
        <w:t>within the area</w:t>
      </w:r>
      <w:r>
        <w:rPr>
          <w:rFonts w:ascii="Minion Pro Capt" w:eastAsia="SimSun" w:hAnsi="Minion Pro Capt"/>
          <w:lang w:eastAsia="zh-CN"/>
        </w:rPr>
        <w:t xml:space="preserve">. This </w:t>
      </w:r>
      <w:r w:rsidR="00535546">
        <w:rPr>
          <w:rFonts w:ascii="Minion Pro Capt" w:eastAsia="SimSun" w:hAnsi="Minion Pro Capt"/>
          <w:lang w:eastAsia="zh-CN"/>
        </w:rPr>
        <w:t xml:space="preserve">is expressed in </w:t>
      </w:r>
      <w:r w:rsidR="00C81FAE">
        <w:rPr>
          <w:rFonts w:ascii="Minion Pro Capt" w:eastAsia="SimSun" w:hAnsi="Minion Pro Capt"/>
          <w:lang w:eastAsia="zh-CN"/>
        </w:rPr>
        <w:t>Equation 1</w:t>
      </w:r>
      <w:r w:rsidR="00535546">
        <w:rPr>
          <w:rFonts w:ascii="Minion Pro Capt" w:eastAsia="SimSun" w:hAnsi="Minion Pro Capt"/>
          <w:lang w:eastAsia="zh-CN"/>
        </w:rPr>
        <w:t xml:space="preserve"> as</w:t>
      </w:r>
      <w:r w:rsidR="00C81FAE">
        <w:rPr>
          <w:rFonts w:ascii="Minion Pro Capt" w:eastAsia="SimSun" w:hAnsi="Minion Pro Capt"/>
          <w:lang w:eastAsia="zh-CN"/>
        </w:rPr>
        <w:t>:</w:t>
      </w:r>
    </w:p>
    <w:tbl>
      <w:tblPr>
        <w:tblW w:w="0" w:type="auto"/>
        <w:tblInd w:w="1555" w:type="dxa"/>
        <w:tblLook w:val="04A0" w:firstRow="1" w:lastRow="0" w:firstColumn="1" w:lastColumn="0" w:noHBand="0" w:noVBand="1"/>
      </w:tblPr>
      <w:tblGrid>
        <w:gridCol w:w="4873"/>
        <w:gridCol w:w="1161"/>
      </w:tblGrid>
      <w:tr w:rsidR="001F2DE8" w:rsidRPr="00AA3FD6" w14:paraId="5A40232F" w14:textId="77777777" w:rsidTr="00C81FAE">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0A4609" w14:textId="77777777" w:rsidR="001F2DE8" w:rsidRPr="00AA3FD6" w:rsidRDefault="00B70932" w:rsidP="009A10FB">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5216C4" w14:textId="77777777" w:rsidR="001F2DE8" w:rsidRPr="00AA3FD6" w:rsidRDefault="001F2DE8" w:rsidP="009A10FB">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14:paraId="6992B4F0" w14:textId="37679C89" w:rsidR="00D73141" w:rsidRDefault="001F2DE8" w:rsidP="00B1026D">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sidR="001D30A7">
        <w:rPr>
          <w:rFonts w:ascii="Minion Pro Capt" w:eastAsia="SimSun" w:hAnsi="Minion Pro Capt"/>
          <w:lang w:eastAsia="zh-CN"/>
        </w:rPr>
        <w:t>each</w:t>
      </w:r>
      <w:r w:rsidRPr="00AA3FD6">
        <w:rPr>
          <w:rFonts w:ascii="Minion Pro Capt" w:eastAsia="SimSun" w:hAnsi="Minion Pro Capt"/>
          <w:lang w:eastAsia="zh-CN"/>
        </w:rPr>
        <w:t xml:space="preserve"> tweet</w:t>
      </w:r>
      <w:r w:rsidR="001D30A7">
        <w:rPr>
          <w:rFonts w:ascii="Minion Pro Capt" w:eastAsia="SimSun" w:hAnsi="Minion Pro Capt"/>
          <w:lang w:eastAsia="zh-CN"/>
        </w:rPr>
        <w:t xml:space="preserve">, e.g. based on </w:t>
      </w:r>
      <w:r w:rsidRPr="00AA3FD6">
        <w:rPr>
          <w:rFonts w:ascii="Minion Pro Capt" w:eastAsia="SimSun" w:hAnsi="Minion Pro Capt"/>
          <w:lang w:eastAsia="zh-CN"/>
        </w:rPr>
        <w:t>the level of re-tweet</w:t>
      </w:r>
      <w:r w:rsidR="008732B9">
        <w:rPr>
          <w:rFonts w:ascii="Minion Pro Capt" w:eastAsia="SimSun" w:hAnsi="Minion Pro Capt"/>
          <w:lang w:eastAsia="zh-CN"/>
        </w:rPr>
        <w:t>s</w:t>
      </w:r>
      <w:r w:rsidRPr="00AA3FD6">
        <w:rPr>
          <w:rFonts w:ascii="Minion Pro Capt" w:eastAsia="SimSun" w:hAnsi="Minion Pro Capt"/>
          <w:lang w:eastAsia="zh-CN"/>
        </w:rPr>
        <w:t xml:space="preserve"> or favorites,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sidR="001D30A7">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001D30A7">
        <w:rPr>
          <w:rFonts w:ascii="Minion Pro Capt" w:eastAsia="SimSun" w:hAnsi="Minion Pro Capt"/>
          <w:lang w:eastAsia="zh-CN"/>
        </w:rPr>
        <w:t xml:space="preserve"> represents </w:t>
      </w:r>
      <w:r w:rsidR="00573527">
        <w:rPr>
          <w:rFonts w:ascii="Minion Pro Capt" w:eastAsia="SimSun" w:hAnsi="Minion Pro Capt"/>
          <w:lang w:eastAsia="zh-CN"/>
        </w:rPr>
        <w:t xml:space="preserve">positive </w:t>
      </w:r>
      <w:r w:rsidR="001D30A7">
        <w:rPr>
          <w:rFonts w:ascii="Minion Pro Capt" w:eastAsia="SimSun" w:hAnsi="Minion Pro Capt"/>
          <w:lang w:eastAsia="zh-CN"/>
        </w:rPr>
        <w:t>and negative tweets, respectively. In this study, w</w:t>
      </w:r>
      <w:r w:rsidR="00F207AD">
        <w:rPr>
          <w:rFonts w:ascii="Minion Pro Capt" w:eastAsia="SimSun" w:hAnsi="Minion Pro Capt"/>
          <w:lang w:eastAsia="zh-CN"/>
        </w:rPr>
        <w:t xml:space="preserve">e </w:t>
      </w:r>
      <w:r w:rsidR="00557B09">
        <w:rPr>
          <w:rFonts w:ascii="Minion Pro Capt" w:eastAsia="SimSun" w:hAnsi="Minion Pro Capt"/>
          <w:lang w:eastAsia="zh-CN"/>
        </w:rPr>
        <w:t xml:space="preserve">ignore the </w:t>
      </w:r>
      <w:r w:rsidRPr="00AA3FD6">
        <w:rPr>
          <w:rFonts w:ascii="Minion Pro Capt" w:eastAsia="SimSun" w:hAnsi="Minion Pro Capt"/>
          <w:lang w:eastAsia="zh-CN"/>
        </w:rPr>
        <w:t>weight</w:t>
      </w:r>
      <w:r w:rsidR="00557B09">
        <w:rPr>
          <w:rFonts w:ascii="Minion Pro Capt" w:eastAsia="SimSun" w:hAnsi="Minion Pro Capt"/>
          <w:lang w:eastAsia="zh-CN"/>
        </w:rPr>
        <w:t xml:space="preserve"> </w:t>
      </w:r>
      <w:r w:rsidR="00557B09"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sidR="0026491D">
        <w:rPr>
          <w:rFonts w:ascii="Minion Pro Capt" w:eastAsia="SimSun" w:hAnsi="Minion Pro Capt"/>
          <w:lang w:eastAsia="zh-CN"/>
        </w:rPr>
        <w:t xml:space="preserve"> in order to allow a simplified </w:t>
      </w:r>
      <w:r w:rsidR="00787756">
        <w:rPr>
          <w:rFonts w:ascii="Minion Pro Capt" w:eastAsia="SimSun" w:hAnsi="Minion Pro Capt"/>
          <w:lang w:eastAsia="zh-CN"/>
        </w:rPr>
        <w:t xml:space="preserve">opinion score. In other words, </w:t>
      </w:r>
      <w:r w:rsidR="00557B09">
        <w:rPr>
          <w:rFonts w:ascii="Minion Pro Capt" w:eastAsia="SimSun" w:hAnsi="Minion Pro Capt"/>
          <w:lang w:eastAsia="zh-CN"/>
        </w:rPr>
        <w:t xml:space="preserve">the </w:t>
      </w:r>
      <w:r w:rsidR="00517FA7">
        <w:rPr>
          <w:rFonts w:ascii="Minion Pro Capt" w:eastAsia="SimSun" w:hAnsi="Minion Pro Capt"/>
          <w:lang w:eastAsia="zh-CN"/>
        </w:rPr>
        <w:t xml:space="preserve">final </w:t>
      </w:r>
      <w:r w:rsidR="00557B09">
        <w:rPr>
          <w:rFonts w:ascii="Minion Pro Capt" w:eastAsia="SimSun" w:hAnsi="Minion Pro Capt"/>
          <w:lang w:eastAsia="zh-CN"/>
        </w:rPr>
        <w:t xml:space="preserve">opinion score </w:t>
      </w:r>
      <w:r w:rsidR="0093583E">
        <w:rPr>
          <w:rFonts w:ascii="Minion Pro Capt" w:eastAsia="SimSun" w:hAnsi="Minion Pro Capt"/>
          <w:lang w:eastAsia="zh-CN"/>
        </w:rPr>
        <w:t xml:space="preserve">(OP) </w:t>
      </w:r>
      <w:r w:rsidR="00787756">
        <w:rPr>
          <w:rFonts w:ascii="Minion Pro Capt" w:eastAsia="SimSun" w:hAnsi="Minion Pro Capt"/>
          <w:lang w:eastAsia="zh-CN"/>
        </w:rPr>
        <w:t>of a PFA then b</w:t>
      </w:r>
      <w:r w:rsidR="00517FA7">
        <w:rPr>
          <w:rFonts w:ascii="Minion Pro Capt" w:eastAsia="SimSun" w:hAnsi="Minion Pro Capt"/>
          <w:lang w:eastAsia="zh-CN"/>
        </w:rPr>
        <w:t>ecomes</w:t>
      </w:r>
      <w:r w:rsidR="00557B09">
        <w:rPr>
          <w:rFonts w:ascii="Minion Pro Capt" w:eastAsia="SimSun" w:hAnsi="Minion Pro Capt"/>
          <w:lang w:eastAsia="zh-CN"/>
        </w:rPr>
        <w:t xml:space="preserve"> the difference between the</w:t>
      </w:r>
      <w:r w:rsidR="00327964">
        <w:rPr>
          <w:rFonts w:ascii="Minion Pro Capt" w:eastAsia="SimSun" w:hAnsi="Minion Pro Capt"/>
          <w:lang w:eastAsia="zh-CN"/>
        </w:rPr>
        <w:t xml:space="preserve"> </w:t>
      </w:r>
      <w:r w:rsidR="00D73141">
        <w:rPr>
          <w:rFonts w:ascii="Minion Pro Capt" w:eastAsia="SimSun" w:hAnsi="Minion Pro Capt"/>
          <w:lang w:eastAsia="zh-CN"/>
        </w:rPr>
        <w:t>total number</w:t>
      </w:r>
      <w:r w:rsidR="00557B09">
        <w:rPr>
          <w:rFonts w:ascii="Minion Pro Capt" w:eastAsia="SimSun" w:hAnsi="Minion Pro Capt"/>
          <w:lang w:eastAsia="zh-CN"/>
        </w:rPr>
        <w:t xml:space="preserve"> positive and the </w:t>
      </w:r>
      <w:r w:rsidR="0093583E">
        <w:rPr>
          <w:rFonts w:ascii="Minion Pro Capt" w:eastAsia="SimSun" w:hAnsi="Minion Pro Capt"/>
          <w:lang w:eastAsia="zh-CN"/>
        </w:rPr>
        <w:t xml:space="preserve">total number </w:t>
      </w:r>
      <w:r w:rsidR="00557B09">
        <w:rPr>
          <w:rFonts w:ascii="Minion Pro Capt" w:eastAsia="SimSun" w:hAnsi="Minion Pro Capt"/>
          <w:lang w:eastAsia="zh-CN"/>
        </w:rPr>
        <w:t xml:space="preserve">negative </w:t>
      </w:r>
      <w:r w:rsidR="00327964">
        <w:rPr>
          <w:rFonts w:ascii="Minion Pro Capt" w:eastAsia="SimSun" w:hAnsi="Minion Pro Capt"/>
          <w:lang w:eastAsia="zh-CN"/>
        </w:rPr>
        <w:t>tweets</w:t>
      </w:r>
      <w:r w:rsidR="0093583E">
        <w:rPr>
          <w:rFonts w:ascii="Minion Pro Capt" w:eastAsia="SimSun" w:hAnsi="Minion Pro Capt"/>
          <w:lang w:eastAsia="zh-CN"/>
        </w:rPr>
        <w:t xml:space="preserve">. </w:t>
      </w:r>
      <w:r w:rsidR="002C0935">
        <w:rPr>
          <w:rFonts w:ascii="Minion Pro Capt" w:eastAsia="SimSun" w:hAnsi="Minion Pro Capt"/>
          <w:lang w:eastAsia="zh-CN"/>
        </w:rPr>
        <w:t>Different variants of opinion scores can be found in Kuhn, M.</w:t>
      </w:r>
      <w:r w:rsidR="002C0935" w:rsidRPr="00AA3FD6">
        <w:rPr>
          <w:rFonts w:ascii="Minion Pro Capt" w:eastAsia="SimSun" w:hAnsi="Minion Pro Capt"/>
          <w:lang w:eastAsia="zh-CN"/>
        </w:rPr>
        <w:t xml:space="preserve"> </w:t>
      </w:r>
      <w:r w:rsidR="002C0935">
        <w:rPr>
          <w:rFonts w:ascii="Minion Pro Capt" w:eastAsia="SimSun" w:hAnsi="Minion Pro Capt"/>
          <w:lang w:eastAsia="zh-CN"/>
        </w:rPr>
        <w:t>(</w:t>
      </w:r>
      <w:r w:rsidR="002C0935" w:rsidRPr="00AA3FD6">
        <w:rPr>
          <w:rFonts w:ascii="Minion Pro Capt" w:eastAsia="SimSun" w:hAnsi="Minion Pro Capt"/>
          <w:lang w:eastAsia="zh-CN"/>
        </w:rPr>
        <w:t>2008</w:t>
      </w:r>
      <w:r w:rsidR="002C0935">
        <w:rPr>
          <w:rFonts w:ascii="Minion Pro Capt" w:eastAsia="SimSun" w:hAnsi="Minion Pro Capt"/>
          <w:lang w:eastAsia="zh-CN"/>
        </w:rPr>
        <w:t xml:space="preserve">). </w:t>
      </w:r>
      <w:r w:rsidR="003B5275">
        <w:rPr>
          <w:rFonts w:ascii="Minion Pro Capt" w:eastAsia="SimSun" w:hAnsi="Minion Pro Capt"/>
          <w:lang w:eastAsia="zh-CN"/>
        </w:rPr>
        <w:t xml:space="preserve">Therefore, the opinion score of a geographical unit </w:t>
      </w:r>
      <w:r w:rsidR="00D73141">
        <w:rPr>
          <w:rFonts w:ascii="Minion Pro Capt" w:eastAsia="SimSun" w:hAnsi="Minion Pro Capt"/>
          <w:lang w:eastAsia="zh-CN"/>
        </w:rPr>
        <w:t xml:space="preserve">is </w:t>
      </w:r>
      <w:r w:rsidR="00327964">
        <w:rPr>
          <w:rFonts w:ascii="Minion Pro Capt" w:eastAsia="SimSun" w:hAnsi="Minion Pro Capt"/>
          <w:lang w:eastAsia="zh-CN"/>
        </w:rPr>
        <w:t xml:space="preserve">positive </w:t>
      </w:r>
      <w:r w:rsidR="00D73141">
        <w:rPr>
          <w:rFonts w:ascii="Minion Pro Capt" w:eastAsia="SimSun" w:hAnsi="Minion Pro Capt"/>
          <w:lang w:eastAsia="zh-CN"/>
        </w:rPr>
        <w:t xml:space="preserve">if </w:t>
      </w:r>
      <w:r w:rsidR="0093583E">
        <w:rPr>
          <w:rFonts w:ascii="Minion Pro Capt" w:eastAsia="SimSun" w:hAnsi="Minion Pro Capt"/>
          <w:lang w:eastAsia="zh-CN"/>
        </w:rPr>
        <w:t xml:space="preserve">OP </w:t>
      </w:r>
      <w:r w:rsidR="003B5275">
        <w:rPr>
          <w:rFonts w:ascii="Minion Pro Capt" w:eastAsia="SimSun" w:hAnsi="Minion Pro Capt"/>
          <w:lang w:eastAsia="zh-CN"/>
        </w:rPr>
        <w:t>has</w:t>
      </w:r>
      <w:r w:rsidR="00327964">
        <w:rPr>
          <w:rFonts w:ascii="Minion Pro Capt" w:eastAsia="SimSun" w:hAnsi="Minion Pro Capt"/>
          <w:lang w:eastAsia="zh-CN"/>
        </w:rPr>
        <w:t xml:space="preserve"> (+)</w:t>
      </w:r>
      <w:r w:rsidR="00D73141">
        <w:rPr>
          <w:rFonts w:ascii="Minion Pro Capt" w:eastAsia="SimSun" w:hAnsi="Minion Pro Capt"/>
          <w:lang w:eastAsia="zh-CN"/>
        </w:rPr>
        <w:t xml:space="preserve"> sign</w:t>
      </w:r>
      <w:r w:rsidR="002F6121">
        <w:rPr>
          <w:rFonts w:ascii="Minion Pro Capt" w:eastAsia="SimSun" w:hAnsi="Minion Pro Capt"/>
          <w:lang w:eastAsia="zh-CN"/>
        </w:rPr>
        <w:t>,</w:t>
      </w:r>
      <w:r w:rsidR="00D73141">
        <w:rPr>
          <w:rFonts w:ascii="Minion Pro Capt" w:eastAsia="SimSun" w:hAnsi="Minion Pro Capt"/>
          <w:lang w:eastAsia="zh-CN"/>
        </w:rPr>
        <w:t xml:space="preserve"> or </w:t>
      </w:r>
      <w:r w:rsidR="00327964">
        <w:rPr>
          <w:rFonts w:ascii="Minion Pro Capt" w:eastAsia="SimSun" w:hAnsi="Minion Pro Capt"/>
          <w:lang w:eastAsia="zh-CN"/>
        </w:rPr>
        <w:t xml:space="preserve">negative </w:t>
      </w:r>
      <w:r w:rsidR="00D73141">
        <w:rPr>
          <w:rFonts w:ascii="Minion Pro Capt" w:eastAsia="SimSun" w:hAnsi="Minion Pro Capt"/>
          <w:lang w:eastAsia="zh-CN"/>
        </w:rPr>
        <w:t xml:space="preserve">if it has a </w:t>
      </w:r>
      <w:r w:rsidR="002F6121">
        <w:rPr>
          <w:rFonts w:ascii="Minion Pro Capt" w:eastAsia="SimSun" w:hAnsi="Minion Pro Capt"/>
          <w:lang w:eastAsia="zh-CN"/>
        </w:rPr>
        <w:t xml:space="preserve">(-) </w:t>
      </w:r>
      <w:r w:rsidR="003B5275">
        <w:rPr>
          <w:rFonts w:ascii="Minion Pro Capt" w:eastAsia="SimSun" w:hAnsi="Minion Pro Capt"/>
          <w:lang w:eastAsia="zh-CN"/>
        </w:rPr>
        <w:t>sign.</w:t>
      </w:r>
      <w:r w:rsidR="00D33576">
        <w:rPr>
          <w:rFonts w:ascii="Minion Pro Capt" w:eastAsia="SimSun" w:hAnsi="Minion Pro Capt"/>
          <w:lang w:eastAsia="zh-CN"/>
        </w:rPr>
        <w:t xml:space="preserve"> </w:t>
      </w:r>
      <w:r w:rsidR="00AB58C1">
        <w:rPr>
          <w:rFonts w:ascii="Minion Pro Capt" w:eastAsia="SimSun" w:hAnsi="Minion Pro Capt"/>
          <w:lang w:eastAsia="zh-CN"/>
        </w:rPr>
        <w:t>In our study, t</w:t>
      </w:r>
      <w:r w:rsidR="00D33576">
        <w:rPr>
          <w:rFonts w:ascii="Minion Pro Capt" w:eastAsia="SimSun" w:hAnsi="Minion Pro Capt"/>
          <w:lang w:eastAsia="zh-CN"/>
        </w:rPr>
        <w:t>he OP therefore represents</w:t>
      </w:r>
      <w:r w:rsidR="00AB58C1">
        <w:rPr>
          <w:rFonts w:ascii="Minion Pro Capt" w:eastAsia="SimSun" w:hAnsi="Minion Pro Capt"/>
          <w:lang w:eastAsia="zh-CN"/>
        </w:rPr>
        <w:t xml:space="preserve"> </w:t>
      </w:r>
      <w:r w:rsidR="00627FD9">
        <w:rPr>
          <w:rFonts w:ascii="Minion Pro Capt" w:eastAsia="SimSun" w:hAnsi="Minion Pro Capt"/>
          <w:lang w:eastAsia="zh-CN"/>
        </w:rPr>
        <w:t>the</w:t>
      </w:r>
      <w:r w:rsidR="00AB58C1">
        <w:rPr>
          <w:rFonts w:ascii="Minion Pro Capt" w:eastAsia="SimSun" w:hAnsi="Minion Pro Capt"/>
          <w:lang w:eastAsia="zh-CN"/>
        </w:rPr>
        <w:t xml:space="preserve"> measure of public opinion concerning policing at a given time period. </w:t>
      </w:r>
    </w:p>
    <w:p w14:paraId="00FDFA0F" w14:textId="77777777" w:rsidR="008D2F36" w:rsidRPr="003C5B4A" w:rsidRDefault="00645F59" w:rsidP="003C5B4A">
      <w:pPr>
        <w:pStyle w:val="NormalWeb"/>
        <w:numPr>
          <w:ilvl w:val="0"/>
          <w:numId w:val="2"/>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t>Expected Sentiment Document (ESD)</w:t>
      </w:r>
      <w:r w:rsidR="00C65AC7">
        <w:rPr>
          <w:rFonts w:ascii="Minion Pro Capt" w:eastAsia="SimSun" w:hAnsi="Minion Pro Capt"/>
          <w:b/>
          <w:lang w:eastAsia="zh-CN"/>
        </w:rPr>
        <w:t xml:space="preserve"> </w:t>
      </w:r>
    </w:p>
    <w:p w14:paraId="2A6EBAD0" w14:textId="22826551" w:rsidR="001E693B" w:rsidRDefault="001E693B"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In order to </w:t>
      </w:r>
      <w:r w:rsidR="009A10FB">
        <w:rPr>
          <w:rFonts w:ascii="Minion Pro Capt" w:eastAsia="SimSun" w:hAnsi="Minion Pro Capt"/>
          <w:lang w:eastAsia="zh-CN"/>
        </w:rPr>
        <w:t xml:space="preserve">assess the impacts of </w:t>
      </w:r>
      <w:r w:rsidR="00D86440">
        <w:rPr>
          <w:rFonts w:ascii="Minion Pro Capt" w:eastAsia="SimSun" w:hAnsi="Minion Pro Capt"/>
          <w:lang w:eastAsia="zh-CN"/>
        </w:rPr>
        <w:t xml:space="preserve">any given issue (e.g. the COVID-19 pandemic) on the observed public opinion, </w:t>
      </w:r>
      <w:r w:rsidR="00D74C03">
        <w:rPr>
          <w:rFonts w:ascii="Minion Pro Capt" w:eastAsia="SimSun" w:hAnsi="Minion Pro Capt"/>
          <w:lang w:eastAsia="zh-CN"/>
        </w:rPr>
        <w:t>the</w:t>
      </w:r>
      <w:r w:rsidR="00D74C03">
        <w:rPr>
          <w:rFonts w:ascii="Minion Pro Capt" w:eastAsia="SimSun" w:hAnsi="Minion Pro Capt"/>
          <w:lang w:eastAsia="zh-CN"/>
        </w:rPr>
        <w:t>re</w:t>
      </w:r>
      <w:r w:rsidR="00D74C03">
        <w:rPr>
          <w:rFonts w:ascii="Minion Pro Capt" w:eastAsia="SimSun" w:hAnsi="Minion Pro Capt"/>
          <w:lang w:eastAsia="zh-CN"/>
        </w:rPr>
        <w:t xml:space="preserve"> </w:t>
      </w:r>
      <w:r w:rsidR="00D86440">
        <w:rPr>
          <w:rFonts w:ascii="Minion Pro Capt" w:eastAsia="SimSun" w:hAnsi="Minion Pro Capt"/>
          <w:lang w:eastAsia="zh-CN"/>
        </w:rPr>
        <w:t>is a need to isolate the effects of th</w:t>
      </w:r>
      <w:r w:rsidR="00E51D6A">
        <w:rPr>
          <w:rFonts w:ascii="Minion Pro Capt" w:eastAsia="SimSun" w:hAnsi="Minion Pro Capt"/>
          <w:lang w:eastAsia="zh-CN"/>
        </w:rPr>
        <w:t>at</w:t>
      </w:r>
      <w:r w:rsidR="00D86440">
        <w:rPr>
          <w:rFonts w:ascii="Minion Pro Capt" w:eastAsia="SimSun" w:hAnsi="Minion Pro Capt"/>
          <w:lang w:eastAsia="zh-CN"/>
        </w:rPr>
        <w:t xml:space="preserve"> issue from the computed OP score. </w:t>
      </w:r>
      <w:r w:rsidR="00D86440">
        <w:rPr>
          <w:rFonts w:ascii="Minion Pro Capt" w:eastAsia="SimSun" w:hAnsi="Minion Pro Capt"/>
          <w:lang w:eastAsia="zh-CN"/>
        </w:rPr>
        <w:lastRenderedPageBreak/>
        <w:t xml:space="preserve">We </w:t>
      </w:r>
      <w:r w:rsidR="005F411E">
        <w:rPr>
          <w:rFonts w:ascii="Minion Pro Capt" w:eastAsia="SimSun" w:hAnsi="Minion Pro Capt"/>
          <w:lang w:eastAsia="zh-CN"/>
        </w:rPr>
        <w:t xml:space="preserve">develop the idea of </w:t>
      </w:r>
      <w:r w:rsidR="00D86440">
        <w:rPr>
          <w:rFonts w:ascii="Minion Pro Capt" w:eastAsia="SimSun" w:hAnsi="Minion Pro Capt"/>
          <w:lang w:eastAsia="zh-CN"/>
        </w:rPr>
        <w:t>‘Expected Sentiment Document (ESD)’ for this purpose. Essentially,</w:t>
      </w:r>
      <w:r w:rsidR="00E51D6A">
        <w:rPr>
          <w:rFonts w:ascii="Minion Pro Capt" w:eastAsia="SimSun" w:hAnsi="Minion Pro Capt"/>
          <w:lang w:eastAsia="zh-CN"/>
        </w:rPr>
        <w:t xml:space="preserve"> the ESD replaces the sentiment probability of </w:t>
      </w:r>
      <w:r w:rsidR="005F411E">
        <w:rPr>
          <w:rFonts w:ascii="Minion Pro Capt" w:eastAsia="SimSun" w:hAnsi="Minion Pro Capt"/>
          <w:lang w:eastAsia="zh-CN"/>
        </w:rPr>
        <w:t xml:space="preserve">the words relating to the issue with the </w:t>
      </w:r>
      <w:r w:rsidR="00E4539A">
        <w:rPr>
          <w:rFonts w:ascii="Minion Pro Capt" w:eastAsia="SimSun" w:hAnsi="Minion Pro Capt"/>
          <w:lang w:eastAsia="zh-CN"/>
        </w:rPr>
        <w:t xml:space="preserve">corresponding </w:t>
      </w:r>
      <w:r w:rsidR="005F411E">
        <w:rPr>
          <w:rFonts w:ascii="Minion Pro Capt" w:eastAsia="SimSun" w:hAnsi="Minion Pro Capt"/>
          <w:lang w:eastAsia="zh-CN"/>
        </w:rPr>
        <w:t>sentiment probabilit</w:t>
      </w:r>
      <w:r w:rsidR="00E4539A">
        <w:rPr>
          <w:rFonts w:ascii="Minion Pro Capt" w:eastAsia="SimSun" w:hAnsi="Minion Pro Capt"/>
          <w:lang w:eastAsia="zh-CN"/>
        </w:rPr>
        <w:t>ies</w:t>
      </w:r>
      <w:r w:rsidR="005F411E">
        <w:rPr>
          <w:rFonts w:ascii="Minion Pro Capt" w:eastAsia="SimSun" w:hAnsi="Minion Pro Capt"/>
          <w:lang w:eastAsia="zh-CN"/>
        </w:rPr>
        <w:t xml:space="preserve"> derived from the main subject matter i.e</w:t>
      </w:r>
      <w:r w:rsidR="00D74C03">
        <w:rPr>
          <w:rFonts w:ascii="Minion Pro Capt" w:eastAsia="SimSun" w:hAnsi="Minion Pro Capt"/>
          <w:lang w:eastAsia="zh-CN"/>
        </w:rPr>
        <w:t>.</w:t>
      </w:r>
      <w:r w:rsidR="005F411E">
        <w:rPr>
          <w:rFonts w:ascii="Minion Pro Capt" w:eastAsia="SimSun" w:hAnsi="Minion Pro Capt"/>
          <w:lang w:eastAsia="zh-CN"/>
        </w:rPr>
        <w:t xml:space="preserve"> the policing. </w:t>
      </w:r>
      <w:r w:rsidR="00F20C8B">
        <w:rPr>
          <w:rFonts w:ascii="Minion Pro Capt" w:eastAsia="SimSun" w:hAnsi="Minion Pro Capt"/>
          <w:lang w:eastAsia="zh-CN"/>
        </w:rPr>
        <w:t>In doing so</w:t>
      </w:r>
      <w:r w:rsidR="005F411E">
        <w:rPr>
          <w:rFonts w:ascii="Minion Pro Capt" w:eastAsia="SimSun" w:hAnsi="Minion Pro Capt"/>
          <w:lang w:eastAsia="zh-CN"/>
        </w:rPr>
        <w:t xml:space="preserve">, the effects or the contribution of the </w:t>
      </w:r>
      <w:r w:rsidR="00E4539A">
        <w:rPr>
          <w:rFonts w:ascii="Minion Pro Capt" w:eastAsia="SimSun" w:hAnsi="Minion Pro Capt"/>
          <w:lang w:eastAsia="zh-CN"/>
        </w:rPr>
        <w:t xml:space="preserve">keywords relating to the </w:t>
      </w:r>
      <w:r w:rsidR="005F411E">
        <w:rPr>
          <w:rFonts w:ascii="Minion Pro Capt" w:eastAsia="SimSun" w:hAnsi="Minion Pro Capt"/>
          <w:lang w:eastAsia="zh-CN"/>
        </w:rPr>
        <w:t xml:space="preserve">issue </w:t>
      </w:r>
      <w:r w:rsidR="00E4539A">
        <w:rPr>
          <w:rFonts w:ascii="Minion Pro Capt" w:eastAsia="SimSun" w:hAnsi="Minion Pro Capt"/>
          <w:lang w:eastAsia="zh-CN"/>
        </w:rPr>
        <w:t>can be eliminated from OP score</w:t>
      </w:r>
      <w:r w:rsidR="005F411E">
        <w:rPr>
          <w:rFonts w:ascii="Minion Pro Capt" w:eastAsia="SimSun" w:hAnsi="Minion Pro Capt"/>
          <w:lang w:eastAsia="zh-CN"/>
        </w:rPr>
        <w:t xml:space="preserve">. </w:t>
      </w:r>
      <w:r w:rsidR="007743C1">
        <w:rPr>
          <w:rFonts w:ascii="Minion Pro Capt" w:eastAsia="SimSun" w:hAnsi="Minion Pro Capt"/>
          <w:lang w:eastAsia="zh-CN"/>
        </w:rPr>
        <w:t xml:space="preserve">This gives us the ‘Expected Sentiment Document (ESD)’. </w:t>
      </w:r>
      <w:r w:rsidR="006531F0">
        <w:rPr>
          <w:rFonts w:ascii="Minion Pro Capt" w:eastAsia="SimSun" w:hAnsi="Minion Pro Capt"/>
          <w:lang w:eastAsia="zh-CN"/>
        </w:rPr>
        <w:t xml:space="preserve">This idea is </w:t>
      </w:r>
      <w:r w:rsidR="00BB644F">
        <w:rPr>
          <w:rFonts w:ascii="Minion Pro Capt" w:eastAsia="SimSun" w:hAnsi="Minion Pro Capt"/>
          <w:lang w:eastAsia="zh-CN"/>
        </w:rPr>
        <w:t>illustrated</w:t>
      </w:r>
      <w:r w:rsidR="006531F0">
        <w:rPr>
          <w:rFonts w:ascii="Minion Pro Capt" w:eastAsia="SimSun" w:hAnsi="Minion Pro Capt"/>
          <w:lang w:eastAsia="zh-CN"/>
        </w:rPr>
        <w:t xml:space="preserve"> in Figure 2. </w:t>
      </w:r>
      <w:r w:rsidR="005F411E">
        <w:rPr>
          <w:rFonts w:ascii="Minion Pro Capt" w:eastAsia="SimSun" w:hAnsi="Minion Pro Capt"/>
          <w:lang w:eastAsia="zh-CN"/>
        </w:rPr>
        <w:t>F</w:t>
      </w:r>
      <w:r w:rsidR="006531F0">
        <w:rPr>
          <w:rFonts w:ascii="Minion Pro Capt" w:eastAsia="SimSun" w:hAnsi="Minion Pro Capt"/>
          <w:lang w:eastAsia="zh-CN"/>
        </w:rPr>
        <w:t xml:space="preserve">or simplicity, we will refer to the tweets that </w:t>
      </w:r>
      <w:r w:rsidR="00537183">
        <w:rPr>
          <w:rFonts w:ascii="Minion Pro Capt" w:eastAsia="SimSun" w:hAnsi="Minion Pro Capt"/>
          <w:lang w:eastAsia="zh-CN"/>
        </w:rPr>
        <w:t>relate only</w:t>
      </w:r>
      <w:r w:rsidR="00B612ED">
        <w:rPr>
          <w:rFonts w:ascii="Minion Pro Capt" w:eastAsia="SimSun" w:hAnsi="Minion Pro Capt"/>
          <w:lang w:eastAsia="zh-CN"/>
        </w:rPr>
        <w:t xml:space="preserve"> to</w:t>
      </w:r>
      <w:r w:rsidR="00537183">
        <w:rPr>
          <w:rFonts w:ascii="Minion Pro Capt" w:eastAsia="SimSun" w:hAnsi="Minion Pro Capt"/>
          <w:lang w:eastAsia="zh-CN"/>
        </w:rPr>
        <w:t xml:space="preserve"> policing i.e. </w:t>
      </w:r>
      <w:r w:rsidR="006531F0">
        <w:rPr>
          <w:rFonts w:ascii="Minion Pro Capt" w:eastAsia="SimSun" w:hAnsi="Minion Pro Capt"/>
          <w:lang w:eastAsia="zh-CN"/>
        </w:rPr>
        <w:t xml:space="preserve">contain </w:t>
      </w:r>
      <w:r w:rsidR="00537183">
        <w:rPr>
          <w:rFonts w:ascii="Minion Pro Capt" w:eastAsia="SimSun" w:hAnsi="Minion Pro Capt"/>
          <w:lang w:eastAsia="zh-CN"/>
        </w:rPr>
        <w:t>only the</w:t>
      </w:r>
      <w:r w:rsidR="006531F0">
        <w:rPr>
          <w:rFonts w:ascii="Minion Pro Capt" w:eastAsia="SimSun" w:hAnsi="Minion Pro Capt"/>
          <w:lang w:eastAsia="zh-CN"/>
        </w:rPr>
        <w:t xml:space="preserve"> </w:t>
      </w:r>
      <w:r w:rsidR="00537183">
        <w:rPr>
          <w:rFonts w:ascii="Minion Pro Capt" w:eastAsia="SimSun" w:hAnsi="Minion Pro Capt"/>
          <w:lang w:eastAsia="zh-CN"/>
        </w:rPr>
        <w:t>policing</w:t>
      </w:r>
      <w:ins w:id="3" w:author="Samuel Langton" w:date="2021-01-22T14:22:00Z">
        <w:r w:rsidR="00D35E8A">
          <w:rPr>
            <w:rFonts w:ascii="Minion Pro Capt" w:eastAsia="SimSun" w:hAnsi="Minion Pro Capt"/>
            <w:lang w:eastAsia="zh-CN"/>
          </w:rPr>
          <w:t xml:space="preserve"> </w:t>
        </w:r>
      </w:ins>
      <w:r w:rsidR="00537183">
        <w:rPr>
          <w:rFonts w:ascii="Minion Pro Capt" w:eastAsia="SimSun" w:hAnsi="Minion Pro Capt"/>
          <w:lang w:eastAsia="zh-CN"/>
        </w:rPr>
        <w:t>keywords) as ‘</w:t>
      </w:r>
      <w:r w:rsidR="00A24936">
        <w:rPr>
          <w:rFonts w:ascii="Minion Pro Capt" w:eastAsia="SimSun" w:hAnsi="Minion Pro Capt"/>
          <w:lang w:eastAsia="zh-CN"/>
        </w:rPr>
        <w:t>type</w:t>
      </w:r>
      <w:r w:rsidR="00537183">
        <w:rPr>
          <w:rFonts w:ascii="Minion Pro Capt" w:eastAsia="SimSun" w:hAnsi="Minion Pro Capt"/>
          <w:lang w:eastAsia="zh-CN"/>
        </w:rPr>
        <w:t xml:space="preserve"> 1’ tweets while the tweets that relate to both </w:t>
      </w:r>
      <w:r w:rsidR="00D74C03" w:rsidRPr="0024197E">
        <w:rPr>
          <w:noProof/>
        </w:rPr>
        <w:drawing>
          <wp:anchor distT="0" distB="0" distL="114300" distR="114300" simplePos="0" relativeHeight="251707392" behindDoc="0" locked="0" layoutInCell="1" allowOverlap="1" wp14:anchorId="003DC2DD" wp14:editId="002BEFD9">
            <wp:simplePos x="0" y="0"/>
            <wp:positionH relativeFrom="column">
              <wp:posOffset>1204595</wp:posOffset>
            </wp:positionH>
            <wp:positionV relativeFrom="paragraph">
              <wp:posOffset>1712768</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537183">
        <w:rPr>
          <w:rFonts w:ascii="Minion Pro Capt" w:eastAsia="SimSun" w:hAnsi="Minion Pro Capt"/>
          <w:lang w:eastAsia="zh-CN"/>
        </w:rPr>
        <w:t>policing and the chosen issue, i.e. the COVID-19 pandemic, as ‘</w:t>
      </w:r>
      <w:r w:rsidR="00A24936">
        <w:rPr>
          <w:rFonts w:ascii="Minion Pro Capt" w:eastAsia="SimSun" w:hAnsi="Minion Pro Capt"/>
          <w:lang w:eastAsia="zh-CN"/>
        </w:rPr>
        <w:t>type</w:t>
      </w:r>
      <w:r w:rsidR="00537183">
        <w:rPr>
          <w:rFonts w:ascii="Minion Pro Capt" w:eastAsia="SimSun" w:hAnsi="Minion Pro Capt"/>
          <w:lang w:eastAsia="zh-CN"/>
        </w:rPr>
        <w:t xml:space="preserve"> 2’ tweets.  </w:t>
      </w:r>
    </w:p>
    <w:p w14:paraId="75017B3A" w14:textId="7DE0574F" w:rsidR="004D13BA" w:rsidRDefault="004D13BA"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14:paraId="54E15838" w14:textId="77777777" w:rsidR="00DC64CF" w:rsidRDefault="00DC64CF" w:rsidP="00DC64CF">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Fig</w:t>
      </w:r>
      <w:r w:rsidR="000F53DE">
        <w:rPr>
          <w:rFonts w:ascii="Minion Pro Capt" w:eastAsia="SimSun" w:hAnsi="Minion Pro Capt"/>
          <w:lang w:eastAsia="zh-CN"/>
        </w:rPr>
        <w:t>ure</w:t>
      </w:r>
      <w:r>
        <w:rPr>
          <w:rFonts w:ascii="Minion Pro Capt" w:eastAsia="SimSun" w:hAnsi="Minion Pro Capt"/>
          <w:lang w:eastAsia="zh-CN"/>
        </w:rPr>
        <w:t xml:space="preserve"> 2. </w:t>
      </w:r>
      <w:r w:rsidR="00E4539A">
        <w:rPr>
          <w:rFonts w:ascii="Minion Pro Capt" w:eastAsia="SimSun" w:hAnsi="Minion Pro Capt"/>
          <w:lang w:eastAsia="zh-CN"/>
        </w:rPr>
        <w:t>Developing</w:t>
      </w:r>
      <w:r>
        <w:rPr>
          <w:rFonts w:ascii="Minion Pro Capt" w:eastAsia="SimSun" w:hAnsi="Minion Pro Capt"/>
          <w:lang w:eastAsia="zh-CN"/>
        </w:rPr>
        <w:t xml:space="preserve"> the Expected-Sentiment Document</w:t>
      </w:r>
      <w:r w:rsidR="00645F59">
        <w:rPr>
          <w:rFonts w:ascii="Minion Pro Capt" w:eastAsia="SimSun" w:hAnsi="Minion Pro Capt"/>
          <w:lang w:eastAsia="zh-CN"/>
        </w:rPr>
        <w:t xml:space="preserve"> (ESD)</w:t>
      </w:r>
    </w:p>
    <w:p w14:paraId="64022D0A" w14:textId="3E4E79C9" w:rsidR="009C1483" w:rsidRPr="00B5274E" w:rsidRDefault="00D6338C" w:rsidP="004C6067">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w:t>
      </w:r>
      <w:r w:rsidR="007743C1">
        <w:rPr>
          <w:rFonts w:ascii="Minion Pro Capt" w:eastAsia="SimSun" w:hAnsi="Minion Pro Capt"/>
          <w:lang w:eastAsia="zh-CN"/>
        </w:rPr>
        <w:t>ESD</w:t>
      </w:r>
      <w:r>
        <w:rPr>
          <w:rFonts w:ascii="Minion Pro Capt" w:eastAsia="SimSun" w:hAnsi="Minion Pro Capt"/>
          <w:lang w:eastAsia="zh-CN"/>
        </w:rPr>
        <w:t xml:space="preserve"> </w:t>
      </w:r>
      <w:r w:rsidR="007743C1">
        <w:rPr>
          <w:rFonts w:ascii="Minion Pro Capt" w:eastAsia="SimSun" w:hAnsi="Minion Pro Capt"/>
          <w:lang w:eastAsia="zh-CN"/>
        </w:rPr>
        <w:t xml:space="preserve">represents the expectation assuming the pandemic has no impact on the OP score. </w:t>
      </w:r>
      <w:r w:rsidR="00D1077B">
        <w:rPr>
          <w:rFonts w:ascii="Minion Pro Capt" w:eastAsia="SimSun" w:hAnsi="Minion Pro Capt"/>
          <w:lang w:eastAsia="zh-CN"/>
        </w:rPr>
        <w:t xml:space="preserve">Any OP score computed based on ESD can be referred to an expected opinion score (i.e. </w:t>
      </w:r>
      <w:r w:rsidR="00D1077B" w:rsidRPr="00F80A67">
        <w:rPr>
          <w:rFonts w:ascii="Minion Pro Capt" w:eastAsia="SimSun" w:hAnsi="Minion Pro Capt"/>
          <w:i/>
          <w:lang w:eastAsia="zh-CN"/>
        </w:rPr>
        <w:t>f</w:t>
      </w:r>
      <w:r w:rsidR="00D1077B">
        <w:rPr>
          <w:rFonts w:ascii="Minion Pro Capt" w:eastAsia="SimSun" w:hAnsi="Minion Pro Capt"/>
          <w:lang w:eastAsia="zh-CN"/>
        </w:rPr>
        <w:t>(E))</w:t>
      </w:r>
      <w:r w:rsidR="000724A0">
        <w:rPr>
          <w:rFonts w:ascii="Minion Pro Capt" w:eastAsia="SimSun" w:hAnsi="Minion Pro Capt"/>
          <w:lang w:eastAsia="zh-CN"/>
        </w:rPr>
        <w:t xml:space="preserve">, while that computed from </w:t>
      </w:r>
      <w:r w:rsidR="007774AF">
        <w:rPr>
          <w:rFonts w:ascii="Minion Pro Capt" w:eastAsia="SimSun" w:hAnsi="Minion Pro Capt"/>
          <w:lang w:eastAsia="zh-CN"/>
        </w:rPr>
        <w:t xml:space="preserve">the </w:t>
      </w:r>
      <w:r w:rsidR="00BC33FD">
        <w:rPr>
          <w:rFonts w:ascii="Minion Pro Capt" w:eastAsia="SimSun" w:hAnsi="Minion Pro Capt"/>
          <w:lang w:eastAsia="zh-CN"/>
        </w:rPr>
        <w:t>O</w:t>
      </w:r>
      <w:r w:rsidR="00BC33FD">
        <w:rPr>
          <w:rFonts w:ascii="Minion Pro Capt" w:eastAsia="SimSun" w:hAnsi="Minion Pro Capt"/>
          <w:lang w:eastAsia="zh-CN"/>
        </w:rPr>
        <w:t>SD</w:t>
      </w:r>
      <w:r w:rsidR="00BC33FD">
        <w:rPr>
          <w:rFonts w:ascii="Minion Pro Capt" w:eastAsia="SimSun" w:hAnsi="Minion Pro Capt"/>
          <w:lang w:eastAsia="zh-CN"/>
        </w:rPr>
        <w:t xml:space="preserve"> </w:t>
      </w:r>
      <w:r w:rsidR="0081628C">
        <w:rPr>
          <w:rFonts w:ascii="Minion Pro Capt" w:eastAsia="SimSun" w:hAnsi="Minion Pro Capt"/>
          <w:lang w:eastAsia="zh-CN"/>
        </w:rPr>
        <w:t xml:space="preserve">can be referred to </w:t>
      </w:r>
      <w:r w:rsidR="000724A0">
        <w:rPr>
          <w:rFonts w:ascii="Minion Pro Capt" w:eastAsia="SimSun" w:hAnsi="Minion Pro Capt"/>
          <w:lang w:eastAsia="zh-CN"/>
        </w:rPr>
        <w:t xml:space="preserve">as </w:t>
      </w:r>
      <w:r w:rsidR="00B234B2">
        <w:rPr>
          <w:rFonts w:ascii="Minion Pro Capt" w:eastAsia="SimSun" w:hAnsi="Minion Pro Capt"/>
          <w:lang w:eastAsia="zh-CN"/>
        </w:rPr>
        <w:t xml:space="preserve">an </w:t>
      </w:r>
      <w:r w:rsidR="000724A0">
        <w:rPr>
          <w:rFonts w:ascii="Minion Pro Capt" w:eastAsia="SimSun" w:hAnsi="Minion Pro Capt"/>
          <w:lang w:eastAsia="zh-CN"/>
        </w:rPr>
        <w:t xml:space="preserve">observed score </w:t>
      </w:r>
      <w:r w:rsidR="000724A0" w:rsidRPr="00F80A67">
        <w:rPr>
          <w:rFonts w:ascii="Minion Pro Capt" w:eastAsia="SimSun" w:hAnsi="Minion Pro Capt"/>
          <w:i/>
          <w:lang w:eastAsia="zh-CN"/>
        </w:rPr>
        <w:t>f</w:t>
      </w:r>
      <w:r w:rsidR="000724A0">
        <w:rPr>
          <w:rFonts w:ascii="Minion Pro Capt" w:eastAsia="SimSun" w:hAnsi="Minion Pro Capt"/>
          <w:lang w:eastAsia="zh-CN"/>
        </w:rPr>
        <w:t xml:space="preserve">(O). </w:t>
      </w:r>
      <w:r w:rsidR="007743C1">
        <w:rPr>
          <w:rFonts w:ascii="Minion Pro Capt" w:eastAsia="SimSun" w:hAnsi="Minion Pro Capt"/>
          <w:lang w:eastAsia="zh-CN"/>
        </w:rPr>
        <w:t xml:space="preserve">By comparing </w:t>
      </w:r>
      <w:r w:rsidR="000724A0" w:rsidRPr="00F80A67">
        <w:rPr>
          <w:rFonts w:ascii="Minion Pro Capt" w:eastAsia="SimSun" w:hAnsi="Minion Pro Capt"/>
          <w:i/>
          <w:lang w:eastAsia="zh-CN"/>
        </w:rPr>
        <w:t>f</w:t>
      </w:r>
      <w:r w:rsidR="000724A0">
        <w:rPr>
          <w:rFonts w:ascii="Minion Pro Capt" w:eastAsia="SimSun" w:hAnsi="Minion Pro Capt"/>
          <w:lang w:eastAsia="zh-CN"/>
        </w:rPr>
        <w:t xml:space="preserve">(E) and </w:t>
      </w:r>
      <w:r w:rsidR="000724A0" w:rsidRPr="00F80A67">
        <w:rPr>
          <w:rFonts w:ascii="Minion Pro Capt" w:eastAsia="SimSun" w:hAnsi="Minion Pro Capt"/>
          <w:i/>
          <w:lang w:eastAsia="zh-CN"/>
        </w:rPr>
        <w:t>f</w:t>
      </w:r>
      <w:r w:rsidR="000724A0">
        <w:rPr>
          <w:rFonts w:ascii="Minion Pro Capt" w:eastAsia="SimSun" w:hAnsi="Minion Pro Capt"/>
          <w:lang w:eastAsia="zh-CN"/>
        </w:rPr>
        <w:t>(O)</w:t>
      </w:r>
      <w:r w:rsidR="00C90444">
        <w:rPr>
          <w:rFonts w:ascii="Minion Pro Capt" w:eastAsia="SimSun" w:hAnsi="Minion Pro Capt"/>
          <w:lang w:eastAsia="zh-CN"/>
        </w:rPr>
        <w:t xml:space="preserve"> </w:t>
      </w:r>
      <w:r w:rsidR="000724A0">
        <w:rPr>
          <w:rFonts w:ascii="Minion Pro Capt" w:eastAsia="SimSun" w:hAnsi="Minion Pro Capt"/>
          <w:lang w:eastAsia="zh-CN"/>
        </w:rPr>
        <w:t xml:space="preserve">the </w:t>
      </w:r>
      <w:r w:rsidR="007743C1">
        <w:rPr>
          <w:rFonts w:ascii="Minion Pro Capt" w:eastAsia="SimSun" w:hAnsi="Minion Pro Capt"/>
          <w:lang w:eastAsia="zh-CN"/>
        </w:rPr>
        <w:t xml:space="preserve">statistical significance of OP can be computed.  </w:t>
      </w:r>
      <w:r w:rsidR="00B5274E">
        <w:rPr>
          <w:rFonts w:ascii="Minion Pro Capt" w:eastAsia="SimSun" w:hAnsi="Minion Pro Capt"/>
          <w:lang w:eastAsia="zh-CN"/>
        </w:rPr>
        <w:t xml:space="preserve">In order to identify tweets relating to the COVID-19 pandemic, we search for keywords, such as </w:t>
      </w:r>
      <w:r w:rsidR="00B176DB">
        <w:rPr>
          <w:rFonts w:ascii="Minion Pro Capt" w:eastAsia="SimSun" w:hAnsi="Minion Pro Capt"/>
          <w:lang w:eastAsia="zh-CN"/>
        </w:rPr>
        <w:t xml:space="preserve">‘pandemic’, </w:t>
      </w:r>
      <w:r w:rsidRPr="00AA3FD6">
        <w:rPr>
          <w:rFonts w:ascii="Minion Pro Capt" w:hAnsi="Minion Pro Capt"/>
          <w:spacing w:val="-1"/>
        </w:rPr>
        <w:t>‘</w:t>
      </w:r>
      <w:r w:rsidR="00B176DB">
        <w:rPr>
          <w:rFonts w:ascii="Minion Pro Capt" w:hAnsi="Minion Pro Capt"/>
          <w:spacing w:val="-1"/>
        </w:rPr>
        <w:t xml:space="preserve">COVID-19’, </w:t>
      </w:r>
      <w:r w:rsidR="00DA60CC">
        <w:rPr>
          <w:rFonts w:ascii="Minion Pro Capt" w:hAnsi="Minion Pro Capt"/>
          <w:spacing w:val="-1"/>
        </w:rPr>
        <w:t>‘</w:t>
      </w:r>
      <w:r w:rsidR="00B176DB">
        <w:rPr>
          <w:rFonts w:ascii="Minion Pro Capt" w:hAnsi="Minion Pro Capt"/>
          <w:spacing w:val="-1"/>
        </w:rPr>
        <w:t>Coronavirus</w:t>
      </w:r>
      <w:r w:rsidR="00DA60CC">
        <w:rPr>
          <w:rFonts w:ascii="Minion Pro Capt" w:hAnsi="Minion Pro Capt"/>
          <w:spacing w:val="-1"/>
        </w:rPr>
        <w:t>’</w:t>
      </w:r>
      <w:r w:rsidR="00B176DB">
        <w:rPr>
          <w:rFonts w:ascii="Minion Pro Capt" w:hAnsi="Minion Pro Capt"/>
          <w:spacing w:val="-1"/>
        </w:rPr>
        <w:t>, and their variations</w:t>
      </w:r>
      <w:r w:rsidR="00B5274E">
        <w:rPr>
          <w:rFonts w:ascii="Minion Pro Capt" w:hAnsi="Minion Pro Capt"/>
          <w:spacing w:val="-1"/>
        </w:rPr>
        <w:t xml:space="preserve">, within the tweets. Any tweets that include one or a combination of these keywords belong to the </w:t>
      </w:r>
      <w:r w:rsidR="00A24936">
        <w:rPr>
          <w:rFonts w:ascii="Minion Pro Capt" w:hAnsi="Minion Pro Capt"/>
          <w:spacing w:val="-1"/>
        </w:rPr>
        <w:t>type</w:t>
      </w:r>
      <w:r w:rsidR="00B5274E">
        <w:rPr>
          <w:rFonts w:ascii="Minion Pro Capt" w:hAnsi="Minion Pro Capt"/>
          <w:spacing w:val="-1"/>
        </w:rPr>
        <w:t xml:space="preserve"> 2 tweets.</w:t>
      </w:r>
    </w:p>
    <w:p w14:paraId="4286CA86" w14:textId="77777777" w:rsidR="009212E6" w:rsidRDefault="00334B50" w:rsidP="00FF1596">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r>
      <w:r w:rsidR="00AA33E8">
        <w:rPr>
          <w:rFonts w:ascii="Minion Pro Capt" w:eastAsia="SimSun" w:hAnsi="Minion Pro Capt"/>
          <w:b/>
          <w:lang w:eastAsia="zh-CN"/>
        </w:rPr>
        <w:t>Randomization Testing</w:t>
      </w:r>
      <w:r w:rsidR="009212E6">
        <w:rPr>
          <w:rFonts w:ascii="Minion Pro Capt" w:eastAsia="SimSun" w:hAnsi="Minion Pro Capt"/>
          <w:b/>
          <w:lang w:eastAsia="zh-CN"/>
        </w:rPr>
        <w:t xml:space="preserve"> </w:t>
      </w:r>
    </w:p>
    <w:p w14:paraId="4814541D" w14:textId="13A60CB5" w:rsidR="00022EF7" w:rsidRDefault="0042601A" w:rsidP="005261D5">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As illustrate</w:t>
      </w:r>
      <w:r w:rsidR="00AD2E32">
        <w:rPr>
          <w:rFonts w:ascii="Minion Pro Capt" w:eastAsia="SimSun" w:hAnsi="Minion Pro Capt"/>
          <w:lang w:eastAsia="zh-CN"/>
        </w:rPr>
        <w:t>d</w:t>
      </w:r>
      <w:r>
        <w:rPr>
          <w:rFonts w:ascii="Minion Pro Capt" w:eastAsia="SimSun" w:hAnsi="Minion Pro Capt"/>
          <w:lang w:eastAsia="zh-CN"/>
        </w:rPr>
        <w:t xml:space="preserve"> in Figure 2, we derive the statistical significance (p-values) for the observed OP scores. </w:t>
      </w:r>
      <w:r w:rsidR="00FF3BC2">
        <w:rPr>
          <w:rFonts w:ascii="Minion Pro Capt" w:eastAsia="SimSun" w:hAnsi="Minion Pro Capt"/>
          <w:lang w:eastAsia="zh-CN"/>
        </w:rPr>
        <w:t xml:space="preserve">The </w:t>
      </w:r>
      <w:r w:rsidR="0063195A">
        <w:rPr>
          <w:rFonts w:ascii="Minion Pro Capt" w:eastAsia="SimSun" w:hAnsi="Minion Pro Capt"/>
          <w:lang w:eastAsia="zh-CN"/>
        </w:rPr>
        <w:t>P-value is r</w:t>
      </w:r>
      <w:r w:rsidR="00FF3BC2">
        <w:rPr>
          <w:rFonts w:ascii="Minion Pro Capt" w:eastAsia="SimSun" w:hAnsi="Minion Pro Capt"/>
          <w:lang w:eastAsia="zh-CN"/>
        </w:rPr>
        <w:t xml:space="preserve">equired to </w:t>
      </w:r>
      <w:r w:rsidR="009212E6">
        <w:rPr>
          <w:rFonts w:ascii="Minion Pro Capt" w:eastAsia="SimSun" w:hAnsi="Minion Pro Capt"/>
          <w:lang w:eastAsia="zh-CN"/>
        </w:rPr>
        <w:t>assess</w:t>
      </w:r>
      <w:r w:rsidR="00FF3BC2">
        <w:rPr>
          <w:rFonts w:ascii="Minion Pro Capt" w:eastAsia="SimSun" w:hAnsi="Minion Pro Capt"/>
          <w:lang w:eastAsia="zh-CN"/>
        </w:rPr>
        <w:t xml:space="preserve"> </w:t>
      </w:r>
      <w:r w:rsidR="009212E6">
        <w:rPr>
          <w:rFonts w:ascii="Minion Pro Capt" w:eastAsia="SimSun" w:hAnsi="Minion Pro Capt"/>
          <w:lang w:eastAsia="zh-CN"/>
        </w:rPr>
        <w:t>whether an</w:t>
      </w:r>
      <w:r w:rsidR="00FF3BC2">
        <w:rPr>
          <w:rFonts w:ascii="Minion Pro Capt" w:eastAsia="SimSun" w:hAnsi="Minion Pro Capt"/>
          <w:lang w:eastAsia="zh-CN"/>
        </w:rPr>
        <w:t xml:space="preserve"> observed OP score is </w:t>
      </w:r>
      <w:r w:rsidR="00EA6606">
        <w:rPr>
          <w:rFonts w:ascii="Minion Pro Capt" w:eastAsia="SimSun" w:hAnsi="Minion Pro Capt"/>
          <w:lang w:eastAsia="zh-CN"/>
        </w:rPr>
        <w:t xml:space="preserve">unlikely to be due to chance </w:t>
      </w:r>
      <w:r w:rsidR="00FF3BC2">
        <w:rPr>
          <w:rFonts w:ascii="Minion Pro Capt" w:eastAsia="SimSun" w:hAnsi="Minion Pro Capt"/>
          <w:lang w:eastAsia="zh-CN"/>
        </w:rPr>
        <w:t xml:space="preserve">occurrence. To compute </w:t>
      </w:r>
      <w:r w:rsidR="00D1077B">
        <w:rPr>
          <w:rFonts w:ascii="Minion Pro Capt" w:eastAsia="SimSun" w:hAnsi="Minion Pro Capt"/>
          <w:lang w:eastAsia="zh-CN"/>
        </w:rPr>
        <w:t>the</w:t>
      </w:r>
      <w:r w:rsidR="00FF3BC2">
        <w:rPr>
          <w:rFonts w:ascii="Minion Pro Capt" w:eastAsia="SimSun" w:hAnsi="Minion Pro Capt"/>
          <w:lang w:eastAsia="zh-CN"/>
        </w:rPr>
        <w:t xml:space="preserve"> p-value, we propose a </w:t>
      </w:r>
      <w:r w:rsidR="007627EA" w:rsidRPr="00AA3FD6">
        <w:rPr>
          <w:rFonts w:ascii="Minion Pro Capt" w:eastAsia="SimSun" w:hAnsi="Minion Pro Capt"/>
          <w:lang w:eastAsia="zh-CN"/>
        </w:rPr>
        <w:t xml:space="preserve">non-parametric </w:t>
      </w:r>
      <w:r w:rsidR="00FF3BC2">
        <w:rPr>
          <w:rFonts w:ascii="Minion Pro Capt" w:eastAsia="SimSun" w:hAnsi="Minion Pro Capt"/>
          <w:lang w:eastAsia="zh-CN"/>
        </w:rPr>
        <w:t>strategy</w:t>
      </w:r>
      <w:r w:rsidR="007C44CC">
        <w:rPr>
          <w:rFonts w:ascii="Minion Pro Capt" w:eastAsia="SimSun" w:hAnsi="Minion Pro Capt"/>
          <w:lang w:eastAsia="zh-CN"/>
        </w:rPr>
        <w:t xml:space="preserve"> </w:t>
      </w:r>
      <w:r w:rsidR="000C74E4">
        <w:rPr>
          <w:rFonts w:ascii="Minion Pro Capt" w:eastAsia="SimSun" w:hAnsi="Minion Pro Capt"/>
          <w:lang w:eastAsia="zh-CN"/>
        </w:rPr>
        <w:t>based on randomization testing</w:t>
      </w:r>
      <w:r w:rsidR="00F92180">
        <w:rPr>
          <w:rFonts w:ascii="Minion Pro Capt" w:eastAsia="SimSun" w:hAnsi="Minion Pro Capt"/>
          <w:lang w:eastAsia="zh-CN"/>
        </w:rPr>
        <w:t xml:space="preserve"> </w:t>
      </w:r>
      <w:r w:rsidR="001F4E41">
        <w:rPr>
          <w:rFonts w:ascii="Minion Pro Capt" w:eastAsia="SimSun" w:hAnsi="Minion Pro Capt"/>
          <w:lang w:eastAsia="zh-CN"/>
        </w:rPr>
        <w:t>(</w:t>
      </w:r>
      <w:r w:rsidR="001F4E41">
        <w:rPr>
          <w:rFonts w:ascii="Minion Pro Capt" w:eastAsia="SimSun" w:hAnsi="Minion Pro Capt"/>
          <w:lang w:eastAsia="zh-CN"/>
        </w:rPr>
        <w:t xml:space="preserve">Fisher, R, 1935; </w:t>
      </w:r>
      <w:r w:rsidR="00ED5FBE">
        <w:rPr>
          <w:rFonts w:ascii="Minion Pro Capt" w:eastAsia="SimSun" w:hAnsi="Minion Pro Capt"/>
          <w:lang w:eastAsia="zh-CN"/>
        </w:rPr>
        <w:t>Good, P. 2006</w:t>
      </w:r>
      <w:r w:rsidR="001F4E41">
        <w:rPr>
          <w:rFonts w:ascii="Minion Pro Capt" w:eastAsia="SimSun" w:hAnsi="Minion Pro Capt"/>
          <w:lang w:eastAsia="zh-CN"/>
        </w:rPr>
        <w:t xml:space="preserve">). </w:t>
      </w:r>
      <w:r w:rsidR="00FF3BC2">
        <w:rPr>
          <w:rFonts w:ascii="Minion Pro Capt" w:eastAsia="SimSun" w:hAnsi="Minion Pro Capt"/>
          <w:lang w:eastAsia="zh-CN"/>
        </w:rPr>
        <w:t xml:space="preserve">We </w:t>
      </w:r>
      <w:r w:rsidR="000C74E4">
        <w:rPr>
          <w:rFonts w:ascii="Minion Pro Capt" w:eastAsia="SimSun" w:hAnsi="Minion Pro Capt"/>
          <w:lang w:eastAsia="zh-CN"/>
        </w:rPr>
        <w:t xml:space="preserve">ask the question, </w:t>
      </w:r>
      <w:r w:rsidR="000C74E4" w:rsidRPr="00AA3FD6">
        <w:rPr>
          <w:rFonts w:ascii="Minion Pro Capt" w:eastAsia="SimSun" w:hAnsi="Minion Pro Capt"/>
          <w:lang w:eastAsia="zh-CN"/>
        </w:rPr>
        <w:t xml:space="preserve">“If </w:t>
      </w:r>
      <w:r w:rsidR="00F92180">
        <w:rPr>
          <w:rFonts w:ascii="Minion Pro Capt" w:eastAsia="SimSun" w:hAnsi="Minion Pro Capt"/>
          <w:lang w:eastAsia="zh-CN"/>
        </w:rPr>
        <w:t>expected</w:t>
      </w:r>
      <w:r w:rsidR="00346345">
        <w:rPr>
          <w:rFonts w:ascii="Minion Pro Capt" w:eastAsia="SimSun" w:hAnsi="Minion Pro Capt"/>
          <w:lang w:eastAsia="zh-CN"/>
        </w:rPr>
        <w:t xml:space="preserve"> </w:t>
      </w:r>
      <w:r w:rsidR="007C44CC">
        <w:rPr>
          <w:rFonts w:ascii="Minion Pro Capt" w:eastAsia="SimSun" w:hAnsi="Minion Pro Capt"/>
          <w:lang w:eastAsia="zh-CN"/>
        </w:rPr>
        <w:t xml:space="preserve">opinion </w:t>
      </w:r>
      <w:r w:rsidR="00346345">
        <w:rPr>
          <w:rFonts w:ascii="Minion Pro Capt" w:eastAsia="SimSun" w:hAnsi="Minion Pro Capt"/>
          <w:lang w:eastAsia="zh-CN"/>
        </w:rPr>
        <w:t xml:space="preserve">scores </w:t>
      </w:r>
      <w:r w:rsidR="00F92180">
        <w:rPr>
          <w:rFonts w:ascii="Minion Pro Capt" w:eastAsia="SimSun" w:hAnsi="Minion Pro Capt"/>
          <w:lang w:eastAsia="zh-CN"/>
        </w:rPr>
        <w:t>(</w:t>
      </w:r>
      <w:r w:rsidR="007C44CC">
        <w:rPr>
          <w:rFonts w:ascii="Minion Pro Capt" w:eastAsia="SimSun" w:hAnsi="Minion Pro Capt"/>
          <w:lang w:eastAsia="zh-CN"/>
        </w:rPr>
        <w:t xml:space="preserve">i.e. </w:t>
      </w:r>
      <w:r w:rsidR="00F92180" w:rsidRPr="00F80A67">
        <w:rPr>
          <w:rFonts w:ascii="Minion Pro Capt" w:eastAsia="SimSun" w:hAnsi="Minion Pro Capt"/>
          <w:i/>
          <w:lang w:eastAsia="zh-CN"/>
        </w:rPr>
        <w:t>f</w:t>
      </w:r>
      <w:r w:rsidR="007C44CC">
        <w:rPr>
          <w:rFonts w:ascii="Minion Pro Capt" w:eastAsia="SimSun" w:hAnsi="Minion Pro Capt"/>
          <w:lang w:eastAsia="zh-CN"/>
        </w:rPr>
        <w:t>(E)</w:t>
      </w:r>
      <w:r w:rsidR="00F92180">
        <w:rPr>
          <w:rFonts w:ascii="Minion Pro Capt" w:eastAsia="SimSun" w:hAnsi="Minion Pro Capt"/>
          <w:lang w:eastAsia="zh-CN"/>
        </w:rPr>
        <w:t>)</w:t>
      </w:r>
      <w:r w:rsidR="000C74E4">
        <w:rPr>
          <w:rFonts w:ascii="Minion Pro Capt" w:eastAsia="SimSun" w:hAnsi="Minion Pro Capt"/>
          <w:lang w:eastAsia="zh-CN"/>
        </w:rPr>
        <w:t xml:space="preserve"> </w:t>
      </w:r>
      <w:r w:rsidR="000C74E4" w:rsidRPr="00AA3FD6">
        <w:rPr>
          <w:rFonts w:ascii="Minion Pro Capt" w:eastAsia="SimSun" w:hAnsi="Minion Pro Capt"/>
          <w:lang w:eastAsia="zh-CN"/>
        </w:rPr>
        <w:t xml:space="preserve">were generated under the null hypothesis (H0), how likely would we be to find </w:t>
      </w:r>
      <w:r w:rsidR="000724A0">
        <w:rPr>
          <w:rFonts w:ascii="Minion Pro Capt" w:eastAsia="SimSun" w:hAnsi="Minion Pro Capt"/>
          <w:lang w:eastAsia="zh-CN"/>
        </w:rPr>
        <w:t xml:space="preserve">a score </w:t>
      </w:r>
      <w:r w:rsidR="000C74E4" w:rsidRPr="00AA3FD6">
        <w:rPr>
          <w:rFonts w:ascii="Minion Pro Capt" w:eastAsia="SimSun" w:hAnsi="Minion Pro Capt"/>
          <w:lang w:eastAsia="zh-CN"/>
        </w:rPr>
        <w:t xml:space="preserve">with scores higher than </w:t>
      </w:r>
      <w:r w:rsidR="007C44CC">
        <w:rPr>
          <w:rFonts w:ascii="Minion Pro Capt" w:eastAsia="SimSun" w:hAnsi="Minion Pro Capt"/>
          <w:lang w:eastAsia="zh-CN"/>
        </w:rPr>
        <w:t xml:space="preserve">the observed scores </w:t>
      </w:r>
      <w:r w:rsidR="00F92180" w:rsidRPr="00F80A67">
        <w:rPr>
          <w:rFonts w:ascii="Minion Pro Capt" w:eastAsia="SimSun" w:hAnsi="Minion Pro Capt"/>
          <w:i/>
          <w:lang w:eastAsia="zh-CN"/>
        </w:rPr>
        <w:t>f</w:t>
      </w:r>
      <w:r w:rsidR="00F80A67">
        <w:rPr>
          <w:rFonts w:ascii="Minion Pro Capt" w:eastAsia="SimSun" w:hAnsi="Minion Pro Capt"/>
          <w:lang w:eastAsia="zh-CN"/>
        </w:rPr>
        <w:t xml:space="preserve">(O)?”. </w:t>
      </w:r>
      <w:r w:rsidR="00464434">
        <w:rPr>
          <w:rFonts w:ascii="Minion Pro Capt" w:eastAsia="SimSun" w:hAnsi="Minion Pro Capt"/>
          <w:lang w:eastAsia="zh-CN"/>
        </w:rPr>
        <w:t>At</w:t>
      </w:r>
      <w:r w:rsidR="00563D13">
        <w:rPr>
          <w:rFonts w:ascii="Minion Pro Capt" w:eastAsia="SimSun" w:hAnsi="Minion Pro Capt"/>
          <w:lang w:eastAsia="zh-CN"/>
        </w:rPr>
        <w:t xml:space="preserve"> each PFA, </w:t>
      </w:r>
      <w:r w:rsidR="007C44CC">
        <w:rPr>
          <w:rFonts w:ascii="Minion Pro Capt" w:eastAsia="SimSun" w:hAnsi="Minion Pro Capt"/>
          <w:lang w:eastAsia="zh-CN"/>
        </w:rPr>
        <w:t xml:space="preserve">the randomization testing involves </w:t>
      </w:r>
      <w:r w:rsidR="007627EA" w:rsidRPr="00AA3FD6">
        <w:rPr>
          <w:rFonts w:ascii="Minion Pro Capt" w:eastAsia="SimSun" w:hAnsi="Minion Pro Capt"/>
          <w:lang w:eastAsia="zh-CN"/>
        </w:rPr>
        <w:t>generat</w:t>
      </w:r>
      <w:r w:rsidR="00A049F0">
        <w:rPr>
          <w:rFonts w:ascii="Minion Pro Capt" w:eastAsia="SimSun" w:hAnsi="Minion Pro Capt"/>
          <w:lang w:eastAsia="zh-CN"/>
        </w:rPr>
        <w:t>ing</w:t>
      </w:r>
      <w:r w:rsidR="007627EA" w:rsidRPr="00AA3FD6">
        <w:rPr>
          <w:rFonts w:ascii="Minion Pro Capt" w:eastAsia="SimSun" w:hAnsi="Minion Pro Capt"/>
          <w:lang w:eastAsia="zh-CN"/>
        </w:rPr>
        <w:t xml:space="preserve"> a large number of </w:t>
      </w:r>
      <w:r w:rsidR="00F80A67">
        <w:rPr>
          <w:rFonts w:ascii="Minion Pro Capt" w:eastAsia="SimSun" w:hAnsi="Minion Pro Capt"/>
          <w:lang w:eastAsia="zh-CN"/>
        </w:rPr>
        <w:t>ESD</w:t>
      </w:r>
      <w:r w:rsidR="00563D13">
        <w:rPr>
          <w:rFonts w:ascii="Minion Pro Capt" w:eastAsia="SimSun" w:hAnsi="Minion Pro Capt"/>
          <w:lang w:eastAsia="zh-CN"/>
        </w:rPr>
        <w:t xml:space="preserve">, </w:t>
      </w:r>
      <w:r w:rsidR="00464434">
        <w:rPr>
          <w:rFonts w:ascii="Minion Pro Capt" w:eastAsia="SimSun" w:hAnsi="Minion Pro Capt"/>
          <w:lang w:eastAsia="zh-CN"/>
        </w:rPr>
        <w:t xml:space="preserve">referred here to as </w:t>
      </w:r>
      <w:r w:rsidR="007627EA" w:rsidRPr="00AA3FD6">
        <w:rPr>
          <w:rFonts w:ascii="Minion Pro Capt" w:eastAsia="SimSun" w:hAnsi="Minion Pro Capt"/>
          <w:lang w:eastAsia="zh-CN"/>
        </w:rPr>
        <w:lastRenderedPageBreak/>
        <w:t xml:space="preserve">“replicas”, </w:t>
      </w:r>
      <m:oMath>
        <m:r>
          <w:rPr>
            <w:rFonts w:ascii="Cambria Math" w:eastAsiaTheme="minorEastAsia" w:hAnsi="Cambria Math"/>
          </w:rPr>
          <m:t>S</m:t>
        </m:r>
      </m:oMath>
      <w:r w:rsidR="007627EA" w:rsidRPr="00AA3FD6">
        <w:rPr>
          <w:rFonts w:ascii="Minion Pro Capt" w:eastAsia="SimSun" w:hAnsi="Minion Pro Capt"/>
          <w:lang w:eastAsia="zh-CN"/>
        </w:rPr>
        <w:t xml:space="preserve">, and </w:t>
      </w:r>
      <w:r w:rsidR="00464434">
        <w:rPr>
          <w:rFonts w:ascii="Minion Pro Capt" w:eastAsia="SimSun" w:hAnsi="Minion Pro Capt"/>
          <w:lang w:eastAsia="zh-CN"/>
        </w:rPr>
        <w:t>derive a</w:t>
      </w:r>
      <w:r w:rsidR="00FF3BC2">
        <w:rPr>
          <w:rFonts w:ascii="Minion Pro Capt" w:eastAsia="SimSun" w:hAnsi="Minion Pro Capt"/>
          <w:lang w:eastAsia="zh-CN"/>
        </w:rPr>
        <w:t xml:space="preserve"> distribution of</w:t>
      </w:r>
      <w:r w:rsidR="00464434">
        <w:rPr>
          <w:rFonts w:ascii="Minion Pro Capt" w:eastAsia="SimSun" w:hAnsi="Minion Pro Capt"/>
          <w:lang w:eastAsia="zh-CN"/>
        </w:rPr>
        <w:t xml:space="preserve"> </w:t>
      </w:r>
      <w:r w:rsidR="00563D13">
        <w:rPr>
          <w:rFonts w:ascii="Minion Pro Capt" w:eastAsia="SimSun" w:hAnsi="Minion Pro Capt"/>
          <w:lang w:eastAsia="zh-CN"/>
        </w:rPr>
        <w:t xml:space="preserve">expected opinion </w:t>
      </w:r>
      <w:r w:rsidR="007627EA"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r>
          <w:rPr>
            <w:rFonts w:ascii="Cambria Math" w:eastAsiaTheme="minorEastAsia" w:hAnsi="Cambria Math"/>
          </w:rPr>
          <m:t>)</m:t>
        </m:r>
      </m:oMath>
      <w:r w:rsidR="007627EA" w:rsidRPr="00916630">
        <w:rPr>
          <w:rFonts w:ascii="Minion Pro Capt" w:eastAsia="SimSun" w:hAnsi="Minion Pro Capt"/>
          <w:lang w:eastAsia="zh-CN"/>
        </w:rPr>
        <w:t xml:space="preserve">. </w:t>
      </w:r>
      <w:r w:rsidR="00916630" w:rsidRPr="00916630">
        <w:rPr>
          <w:rFonts w:ascii="Minion Pro Capt" w:eastAsia="SimSun" w:hAnsi="Minion Pro Capt"/>
          <w:lang w:eastAsia="zh-CN"/>
        </w:rPr>
        <w:t xml:space="preserve">A replica is generated by randomizing the sentiment assignment of ‘Type 2’ tweets based on probabilities </w:t>
      </w:r>
      <w:r w:rsidR="00ED3AF6">
        <w:rPr>
          <w:rFonts w:ascii="Minion Pro Capt" w:eastAsia="SimSun" w:hAnsi="Minion Pro Capt"/>
          <w:lang w:eastAsia="zh-CN"/>
        </w:rPr>
        <w:t>derived from</w:t>
      </w:r>
      <w:r w:rsidR="00916630" w:rsidRPr="00916630">
        <w:rPr>
          <w:rFonts w:ascii="Minion Pro Capt" w:eastAsia="SimSun" w:hAnsi="Minion Pro Capt"/>
          <w:lang w:eastAsia="zh-CN"/>
        </w:rPr>
        <w:t xml:space="preserve"> ‘Type 1’ tweets</w:t>
      </w:r>
      <w:r w:rsidR="00916630" w:rsidRPr="00916630">
        <w:rPr>
          <w:rFonts w:ascii="Minion Pro Capt" w:eastAsia="SimSun" w:hAnsi="Minion Pro Capt"/>
          <w:lang w:eastAsia="zh-CN"/>
        </w:rPr>
        <w:t xml:space="preserve">. </w:t>
      </w:r>
      <w:r w:rsidR="00FC38A5" w:rsidRPr="00916630">
        <w:rPr>
          <w:rFonts w:ascii="Minion Pro Capt" w:eastAsia="SimSun" w:hAnsi="Minion Pro Capt"/>
          <w:lang w:eastAsia="zh-CN"/>
        </w:rPr>
        <w:t xml:space="preserve">Given the </w:t>
      </w:r>
      <w:r w:rsidR="00FF73CC" w:rsidRPr="00916630">
        <w:rPr>
          <w:rFonts w:ascii="Minion Pro Capt" w:eastAsia="SimSun" w:hAnsi="Minion Pro Capt"/>
          <w:lang w:eastAsia="zh-CN"/>
        </w:rPr>
        <w:t xml:space="preserv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00FC38A5" w:rsidRPr="00916630">
        <w:rPr>
          <w:rFonts w:ascii="Minion Pro Capt" w:eastAsia="SimSun" w:hAnsi="Minion Pro Capt"/>
          <w:lang w:eastAsia="zh-CN"/>
        </w:rPr>
        <w:t xml:space="preserve"> </w:t>
      </w:r>
      <w:r w:rsidR="00464434" w:rsidRPr="00916630">
        <w:rPr>
          <w:rFonts w:ascii="Minion Pro Capt" w:eastAsia="SimSun" w:hAnsi="Minion Pro Capt"/>
          <w:lang w:eastAsia="zh-CN"/>
        </w:rPr>
        <w:t>of a given PFA</w:t>
      </w:r>
      <w:r w:rsidR="007627EA" w:rsidRPr="002C768E">
        <w:rPr>
          <w:rFonts w:ascii="Minion Pro Capt" w:eastAsia="SimSun" w:hAnsi="Minion Pro Capt"/>
          <w:lang w:eastAsia="zh-CN"/>
        </w:rPr>
        <w:t xml:space="preserve">, </w:t>
      </w:r>
      <w:r w:rsidR="00F95964" w:rsidRPr="002C768E">
        <w:rPr>
          <w:rFonts w:ascii="Minion Pro Capt" w:eastAsia="SimSun" w:hAnsi="Minion Pro Capt"/>
          <w:lang w:eastAsia="zh-CN"/>
        </w:rPr>
        <w:t xml:space="preserve">the </w:t>
      </w:r>
      <w:r w:rsidR="007627EA" w:rsidRPr="002C768E">
        <w:rPr>
          <w:rFonts w:ascii="Minion Pro Capt" w:eastAsia="SimSun" w:hAnsi="Minion Pro Capt"/>
          <w:i/>
          <w:lang w:eastAsia="zh-CN"/>
        </w:rPr>
        <w:t>p</w:t>
      </w:r>
      <w:r w:rsidR="007627EA" w:rsidRPr="002C768E">
        <w:rPr>
          <w:rFonts w:ascii="Minion Pro Capt" w:eastAsia="SimSun" w:hAnsi="Minion Pro Capt"/>
          <w:lang w:eastAsia="zh-CN"/>
        </w:rPr>
        <w:t xml:space="preserve">-value </w:t>
      </w:r>
      <w:r w:rsidR="00464434" w:rsidRPr="002C768E">
        <w:rPr>
          <w:rFonts w:ascii="Minion Pro Capt" w:eastAsia="SimSun" w:hAnsi="Minion Pro Capt"/>
          <w:lang w:eastAsia="zh-CN"/>
        </w:rPr>
        <w:t xml:space="preserve">is </w:t>
      </w:r>
      <w:r w:rsidR="007627EA" w:rsidRPr="002C768E">
        <w:rPr>
          <w:rFonts w:ascii="Minion Pro Capt" w:eastAsia="SimSun" w:hAnsi="Minion Pro Capt"/>
          <w:lang w:eastAsia="zh-CN"/>
        </w:rPr>
        <w:t xml:space="preserve">computed as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007627EA" w:rsidRPr="00916630">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007627EA" w:rsidRPr="00916630">
        <w:rPr>
          <w:rFonts w:ascii="Minion Pro Capt" w:eastAsia="SimSun" w:hAnsi="Minion Pro Capt"/>
          <w:lang w:eastAsia="zh-CN"/>
        </w:rPr>
        <w:t xml:space="preserve"> is the</w:t>
      </w:r>
      <w:r w:rsidR="007627EA" w:rsidRPr="00AA3FD6">
        <w:rPr>
          <w:rFonts w:ascii="Minion Pro Capt" w:eastAsia="SimSun" w:hAnsi="Minion Pro Capt"/>
          <w:lang w:eastAsia="zh-CN"/>
        </w:rPr>
        <w:t xml:space="preserv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007627EA" w:rsidRPr="00AA3FD6">
        <w:rPr>
          <w:rFonts w:ascii="Minion Pro Capt" w:eastAsia="SimSun" w:hAnsi="Minion Pro Capt"/>
          <w:lang w:eastAsia="zh-CN"/>
        </w:rPr>
        <w:t xml:space="preserve"> is number of replicas with </w:t>
      </w:r>
      <w:r w:rsidR="00F95964" w:rsidRPr="00F95964">
        <w:rPr>
          <w:rFonts w:ascii="Minion Pro Capt" w:eastAsia="SimSun" w:hAnsi="Minion Pro Capt"/>
          <w:i/>
          <w:lang w:eastAsia="zh-CN"/>
        </w:rPr>
        <w:t>f</w:t>
      </w:r>
      <w:r w:rsidR="007627EA" w:rsidRPr="00AA3FD6">
        <w:rPr>
          <w:rFonts w:ascii="Minion Pro Capt" w:eastAsia="SimSun" w:hAnsi="Minion Pro Capt"/>
          <w:lang w:eastAsia="zh-CN"/>
        </w:rPr>
        <w:t xml:space="preserve">* value greater than </w:t>
      </w:r>
      <w:r w:rsidR="00770688" w:rsidRPr="00770688">
        <w:rPr>
          <w:rFonts w:ascii="Minion Pro Capt" w:eastAsia="SimSun" w:hAnsi="Minion Pro Capt"/>
          <w:i/>
          <w:lang w:eastAsia="zh-CN"/>
        </w:rPr>
        <w:t>f</w:t>
      </w:r>
      <w:r w:rsidR="007627EA" w:rsidRPr="00AA3FD6">
        <w:rPr>
          <w:rFonts w:ascii="Minion Pro Capt" w:eastAsia="SimSun" w:hAnsi="Minion Pro Capt"/>
          <w:lang w:eastAsia="zh-CN"/>
        </w:rPr>
        <w:t>(O).</w:t>
      </w:r>
      <w:r w:rsidR="00F708C1">
        <w:rPr>
          <w:rFonts w:ascii="Minion Pro Capt" w:eastAsia="SimSun" w:hAnsi="Minion Pro Capt"/>
          <w:lang w:eastAsia="zh-CN"/>
        </w:rPr>
        <w:t xml:space="preserve"> </w:t>
      </w:r>
      <w:r w:rsidR="002C3589">
        <w:rPr>
          <w:rFonts w:ascii="Minion Pro Capt" w:eastAsia="SimSun" w:hAnsi="Minion Pro Capt"/>
          <w:lang w:eastAsia="zh-CN"/>
        </w:rPr>
        <w:t xml:space="preserve">As </w:t>
      </w:r>
      <w:r w:rsidR="002C3589" w:rsidRPr="00F80A67">
        <w:rPr>
          <w:rFonts w:ascii="Minion Pro Capt" w:eastAsia="SimSun" w:hAnsi="Minion Pro Capt"/>
          <w:i/>
          <w:lang w:eastAsia="zh-CN"/>
        </w:rPr>
        <w:t>f</w:t>
      </w:r>
      <w:r w:rsidR="002C3589">
        <w:rPr>
          <w:rFonts w:ascii="Minion Pro Capt" w:eastAsia="SimSun" w:hAnsi="Minion Pro Capt"/>
          <w:lang w:eastAsia="zh-CN"/>
        </w:rPr>
        <w:t xml:space="preserve">(O) can be either be greater or less than </w:t>
      </w:r>
      <w:r w:rsidR="002C3589" w:rsidRPr="00F80A67">
        <w:rPr>
          <w:rFonts w:ascii="Minion Pro Capt" w:eastAsia="SimSun" w:hAnsi="Minion Pro Capt"/>
          <w:i/>
          <w:lang w:eastAsia="zh-CN"/>
        </w:rPr>
        <w:t>f</w:t>
      </w:r>
      <w:r w:rsidR="002C3589">
        <w:rPr>
          <w:rFonts w:ascii="Minion Pro Capt" w:eastAsia="SimSun" w:hAnsi="Minion Pro Capt"/>
          <w:lang w:eastAsia="zh-CN"/>
        </w:rPr>
        <w:t>(E), we constructed</w:t>
      </w:r>
      <w:r w:rsidR="00464434">
        <w:rPr>
          <w:rFonts w:ascii="Minion Pro Capt" w:eastAsia="SimSun" w:hAnsi="Minion Pro Capt"/>
          <w:lang w:eastAsia="zh-CN"/>
        </w:rPr>
        <w:t xml:space="preserve"> a t</w:t>
      </w:r>
      <w:r w:rsidR="002C3589">
        <w:rPr>
          <w:rFonts w:ascii="Minion Pro Capt" w:eastAsia="SimSun" w:hAnsi="Minion Pro Capt"/>
          <w:lang w:eastAsia="zh-CN"/>
        </w:rPr>
        <w:t>wo-tailed</w:t>
      </w:r>
      <w:r w:rsidR="00464434">
        <w:rPr>
          <w:rFonts w:ascii="Minion Pro Capt" w:eastAsia="SimSun" w:hAnsi="Minion Pro Capt"/>
          <w:lang w:eastAsia="zh-CN"/>
        </w:rPr>
        <w:t xml:space="preserve"> distribution, </w:t>
      </w:r>
      <w:r w:rsidR="002C3589">
        <w:rPr>
          <w:rFonts w:ascii="Minion Pro Capt" w:eastAsia="SimSun" w:hAnsi="Minion Pro Capt"/>
          <w:lang w:eastAsia="zh-CN"/>
        </w:rPr>
        <w:t xml:space="preserve">allowing us to </w:t>
      </w:r>
      <w:r w:rsidR="00464434">
        <w:rPr>
          <w:rFonts w:ascii="Minion Pro Capt" w:eastAsia="SimSun" w:hAnsi="Minion Pro Capt"/>
          <w:lang w:eastAsia="zh-CN"/>
        </w:rPr>
        <w:t xml:space="preserve">make the judgement as to whether </w:t>
      </w:r>
      <w:r w:rsidR="00FF2637">
        <w:rPr>
          <w:rFonts w:ascii="Minion Pro Capt" w:eastAsia="SimSun" w:hAnsi="Minion Pro Capt"/>
          <w:lang w:eastAsia="zh-CN"/>
        </w:rPr>
        <w:t>type</w:t>
      </w:r>
      <w:r w:rsidR="00464434">
        <w:rPr>
          <w:rFonts w:ascii="Minion Pro Capt" w:eastAsia="SimSun" w:hAnsi="Minion Pro Capt"/>
          <w:lang w:eastAsia="zh-CN"/>
        </w:rPr>
        <w:t xml:space="preserve"> 2 document </w:t>
      </w:r>
      <w:r w:rsidR="002C3589">
        <w:rPr>
          <w:rFonts w:ascii="Minion Pro Capt" w:eastAsia="SimSun" w:hAnsi="Minion Pro Capt"/>
          <w:lang w:eastAsia="zh-CN"/>
        </w:rPr>
        <w:t xml:space="preserve">have significantly impacted the observed public opinion </w:t>
      </w:r>
      <w:r w:rsidR="001D6ABF">
        <w:rPr>
          <w:rFonts w:ascii="Minion Pro Capt" w:eastAsia="SimSun" w:hAnsi="Minion Pro Capt"/>
          <w:lang w:eastAsia="zh-CN"/>
        </w:rPr>
        <w:t>in</w:t>
      </w:r>
      <w:r w:rsidR="002C3589">
        <w:rPr>
          <w:rFonts w:ascii="Minion Pro Capt" w:eastAsia="SimSun" w:hAnsi="Minion Pro Capt"/>
          <w:lang w:eastAsia="zh-CN"/>
        </w:rPr>
        <w:t xml:space="preserve"> either direction.</w:t>
      </w:r>
      <w:r w:rsidR="005261D5">
        <w:rPr>
          <w:rFonts w:ascii="Minion Pro Capt" w:eastAsia="SimSun" w:hAnsi="Minion Pro Capt"/>
          <w:lang w:eastAsia="zh-CN"/>
        </w:rPr>
        <w:t xml:space="preserve"> </w:t>
      </w:r>
      <w:r w:rsidR="00285DDF">
        <w:rPr>
          <w:rFonts w:ascii="Minion Pro Capt" w:eastAsia="SimSun" w:hAnsi="Minion Pro Capt"/>
          <w:lang w:eastAsia="zh-CN"/>
        </w:rPr>
        <w:t>For the randomization testing</w:t>
      </w:r>
      <w:r w:rsidR="005261D5">
        <w:rPr>
          <w:rFonts w:ascii="Minion Pro Capt" w:eastAsia="SimSun" w:hAnsi="Minion Pro Capt"/>
          <w:lang w:eastAsia="zh-CN"/>
        </w:rPr>
        <w:t xml:space="preserve">, the </w:t>
      </w:r>
      <w:r w:rsidR="007627EA" w:rsidRPr="00AA3FD6">
        <w:rPr>
          <w:rFonts w:ascii="Minion Pro Capt" w:eastAsia="SimSun" w:hAnsi="Minion Pro Capt"/>
          <w:lang w:eastAsia="zh-CN"/>
        </w:rPr>
        <w:t>more replica</w:t>
      </w:r>
      <w:r w:rsidR="00F708C1">
        <w:rPr>
          <w:rFonts w:ascii="Minion Pro Capt" w:eastAsia="SimSun" w:hAnsi="Minion Pro Capt"/>
          <w:lang w:eastAsia="zh-CN"/>
        </w:rPr>
        <w:t xml:space="preserve">s </w:t>
      </w:r>
      <w:r w:rsidR="00285DDF">
        <w:rPr>
          <w:rFonts w:ascii="Minion Pro Capt" w:eastAsia="SimSun" w:hAnsi="Minion Pro Capt"/>
          <w:lang w:eastAsia="zh-CN"/>
        </w:rPr>
        <w:t>generated</w:t>
      </w:r>
      <w:r w:rsidR="007627EA" w:rsidRPr="00AA3FD6">
        <w:rPr>
          <w:rFonts w:ascii="Minion Pro Capt" w:eastAsia="SimSun" w:hAnsi="Minion Pro Capt"/>
          <w:lang w:eastAsia="zh-CN"/>
        </w:rPr>
        <w:t xml:space="preserve">, the more precise the </w:t>
      </w:r>
      <w:r w:rsidR="007627EA" w:rsidRPr="005261D5">
        <w:rPr>
          <w:rFonts w:ascii="Minion Pro Capt" w:eastAsia="SimSun" w:hAnsi="Minion Pro Capt"/>
          <w:i/>
          <w:lang w:eastAsia="zh-CN"/>
        </w:rPr>
        <w:t>p</w:t>
      </w:r>
      <w:r w:rsidR="00285DDF">
        <w:rPr>
          <w:rFonts w:ascii="Minion Pro Capt" w:eastAsia="SimSun" w:hAnsi="Minion Pro Capt"/>
          <w:lang w:eastAsia="zh-CN"/>
        </w:rPr>
        <w:t>-value</w:t>
      </w:r>
      <w:r w:rsidR="007627EA" w:rsidRPr="00AA3FD6">
        <w:rPr>
          <w:rFonts w:ascii="Minion Pro Capt" w:eastAsia="SimSun" w:hAnsi="Minion Pro Capt"/>
          <w:lang w:eastAsia="zh-CN"/>
        </w:rPr>
        <w:t xml:space="preserve">; a typical value would be </w:t>
      </w:r>
      <w:r w:rsidR="007627EA" w:rsidRPr="00285DDF">
        <w:rPr>
          <w:rFonts w:ascii="Minion Pro Capt" w:eastAsia="SimSun" w:hAnsi="Minion Pro Capt"/>
          <w:i/>
          <w:lang w:eastAsia="zh-CN"/>
        </w:rPr>
        <w:t>S</w:t>
      </w:r>
      <w:r w:rsidR="007627EA" w:rsidRPr="00AA3FD6">
        <w:rPr>
          <w:rFonts w:ascii="Minion Pro Capt" w:eastAsia="SimSun" w:hAnsi="Minion Pro Capt"/>
          <w:lang w:eastAsia="zh-CN"/>
        </w:rPr>
        <w:t xml:space="preserve"> = 999. </w:t>
      </w:r>
      <w:r w:rsidR="00022EF7">
        <w:rPr>
          <w:rFonts w:ascii="Minion Pro Capt" w:hAnsi="Minion Pro Capt"/>
        </w:rPr>
        <w:t xml:space="preserve">Based on 999 replicas, if, for example, seven of the 999 replicas have higher scores than the </w:t>
      </w:r>
      <w:r w:rsidR="00022EF7" w:rsidRPr="001E5EAC">
        <w:rPr>
          <w:rFonts w:ascii="Minion Pro Capt" w:hAnsi="Minion Pro Capt"/>
          <w:i/>
        </w:rPr>
        <w:t>f</w:t>
      </w:r>
      <w:r w:rsidR="00022EF7">
        <w:rPr>
          <w:rFonts w:ascii="Minion Pro Capt" w:hAnsi="Minion Pro Capt"/>
        </w:rPr>
        <w:t xml:space="preserve">(O), then the p-value of the O is </w:t>
      </w:r>
      <m:oMath>
        <m:r>
          <w:rPr>
            <w:rFonts w:ascii="Cambria Math" w:hAnsi="Cambria Math"/>
          </w:rPr>
          <m:t>(7+1)/(999+1)</m:t>
        </m:r>
      </m:oMath>
      <w:r w:rsidR="00022EF7">
        <w:rPr>
          <w:rFonts w:ascii="Minion Pro Capt" w:hAnsi="Minion Pro Capt"/>
        </w:rPr>
        <w:t xml:space="preserve"> = 0.008. S</w:t>
      </w:r>
      <w:r w:rsidR="007627EA" w:rsidRPr="00AA3FD6">
        <w:rPr>
          <w:rFonts w:ascii="Minion Pro Capt" w:eastAsia="SimSun" w:hAnsi="Minion Pro Capt"/>
          <w:lang w:eastAsia="zh-CN"/>
        </w:rPr>
        <w:t>ince the run time is proportional to the number of replica</w:t>
      </w:r>
      <w:r w:rsidR="00F708C1">
        <w:rPr>
          <w:rFonts w:ascii="Minion Pro Capt" w:eastAsia="SimSun" w:hAnsi="Minion Pro Capt"/>
          <w:lang w:eastAsia="zh-CN"/>
        </w:rPr>
        <w:t>s</w:t>
      </w:r>
      <w:r w:rsidR="007627EA" w:rsidRPr="00AA3FD6">
        <w:rPr>
          <w:rFonts w:ascii="Minion Pro Capt" w:eastAsia="SimSun" w:hAnsi="Minion Pro Capt"/>
          <w:lang w:eastAsia="zh-CN"/>
        </w:rPr>
        <w:t xml:space="preserve">, </w:t>
      </w:r>
      <w:r w:rsidR="005261D5">
        <w:rPr>
          <w:rFonts w:ascii="Minion Pro Capt" w:eastAsia="SimSun" w:hAnsi="Minion Pro Capt"/>
          <w:lang w:eastAsia="zh-CN"/>
        </w:rPr>
        <w:t xml:space="preserve">a lower </w:t>
      </w:r>
      <w:r w:rsidR="00022EF7">
        <w:rPr>
          <w:rFonts w:ascii="Minion Pro Capt" w:eastAsia="SimSun" w:hAnsi="Minion Pro Capt"/>
          <w:lang w:eastAsia="zh-CN"/>
        </w:rPr>
        <w:t xml:space="preserve">number of replications, such as </w:t>
      </w:r>
      <w:r w:rsidR="005261D5">
        <w:rPr>
          <w:rFonts w:ascii="Minion Pro Capt" w:eastAsia="SimSun" w:hAnsi="Minion Pro Capt"/>
          <w:lang w:eastAsia="zh-CN"/>
        </w:rPr>
        <w:t>99</w:t>
      </w:r>
      <w:ins w:id="4" w:author="Samuel Langton" w:date="2021-01-22T14:27:00Z">
        <w:r w:rsidR="00DA4A7C">
          <w:rPr>
            <w:rFonts w:ascii="Minion Pro Capt" w:eastAsia="SimSun" w:hAnsi="Minion Pro Capt"/>
            <w:lang w:eastAsia="zh-CN"/>
          </w:rPr>
          <w:t>,</w:t>
        </w:r>
      </w:ins>
      <w:r w:rsidR="00022EF7">
        <w:rPr>
          <w:rFonts w:ascii="Minion Pro Capt" w:eastAsia="SimSun" w:hAnsi="Minion Pro Capt"/>
          <w:lang w:eastAsia="zh-CN"/>
        </w:rPr>
        <w:t xml:space="preserve"> may be recommended. </w:t>
      </w:r>
    </w:p>
    <w:p w14:paraId="165F1BCD" w14:textId="77777777" w:rsidR="007627EA" w:rsidRPr="00AA3FD6" w:rsidRDefault="009466E5" w:rsidP="00404C92">
      <w:pPr>
        <w:pStyle w:val="2"/>
        <w:spacing w:before="240" w:after="120"/>
        <w:ind w:leftChars="0" w:left="0"/>
      </w:pPr>
      <w:r>
        <w:t>3</w:t>
      </w:r>
      <w:r w:rsidR="007627EA" w:rsidRPr="00AA3FD6">
        <w:t xml:space="preserve">.3 </w:t>
      </w:r>
      <w:r w:rsidR="00C218C1">
        <w:t xml:space="preserve">Sequential </w:t>
      </w:r>
      <w:r w:rsidR="000D76CE">
        <w:t>Visualization</w:t>
      </w:r>
    </w:p>
    <w:p w14:paraId="59BA3926" w14:textId="1827E2FD" w:rsidR="00D26216" w:rsidRDefault="00C218C1" w:rsidP="0090559F">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w:t>
      </w:r>
      <w:r w:rsidR="00AA1151">
        <w:rPr>
          <w:rFonts w:ascii="Minion Pro Capt" w:hAnsi="Minion Pro Capt"/>
          <w:spacing w:val="-1"/>
          <w:sz w:val="24"/>
          <w:szCs w:val="24"/>
          <w:lang w:val="en-GB"/>
        </w:rPr>
        <w:t xml:space="preserve">the </w:t>
      </w:r>
      <w:r>
        <w:rPr>
          <w:rFonts w:ascii="Minion Pro Capt" w:hAnsi="Minion Pro Capt"/>
          <w:spacing w:val="-1"/>
          <w:sz w:val="24"/>
          <w:szCs w:val="24"/>
          <w:lang w:val="en-GB"/>
        </w:rPr>
        <w:t>visualization tools</w:t>
      </w:r>
      <w:r w:rsidR="00AA1151">
        <w:rPr>
          <w:rFonts w:ascii="Minion Pro Capt" w:hAnsi="Minion Pro Capt"/>
          <w:spacing w:val="-1"/>
          <w:sz w:val="24"/>
          <w:szCs w:val="24"/>
          <w:lang w:val="en-GB"/>
        </w:rPr>
        <w:t xml:space="preserve"> to represent our results</w:t>
      </w:r>
      <w:r>
        <w:rPr>
          <w:rFonts w:ascii="Minion Pro Capt" w:hAnsi="Minion Pro Capt"/>
          <w:spacing w:val="-1"/>
          <w:sz w:val="24"/>
          <w:szCs w:val="24"/>
          <w:lang w:val="en-GB"/>
        </w:rPr>
        <w:t xml:space="preserve">, we consider how the spatial and the </w:t>
      </w:r>
      <w:r w:rsidR="00F863C2" w:rsidRPr="004F66CA">
        <w:rPr>
          <w:rFonts w:ascii="Minion Pro Capt" w:hAnsi="Minion Pro Capt"/>
          <w:spacing w:val="-1"/>
          <w:sz w:val="24"/>
          <w:szCs w:val="24"/>
          <w:lang w:val="en-GB"/>
        </w:rPr>
        <w:t>temporal</w:t>
      </w:r>
      <w:r w:rsidR="00015C76" w:rsidRPr="004F66CA">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information </w:t>
      </w:r>
      <w:r w:rsidR="00AA1151">
        <w:rPr>
          <w:rFonts w:ascii="Minion Pro Capt" w:hAnsi="Minion Pro Capt"/>
          <w:spacing w:val="-1"/>
          <w:sz w:val="24"/>
          <w:szCs w:val="24"/>
          <w:lang w:val="en-GB"/>
        </w:rPr>
        <w:t xml:space="preserve">will be represented in a clear fashion. </w:t>
      </w:r>
      <w:r w:rsidR="00CC5AD0">
        <w:rPr>
          <w:rFonts w:ascii="Minion Pro Capt" w:hAnsi="Minion Pro Capt"/>
          <w:spacing w:val="-1"/>
          <w:sz w:val="24"/>
          <w:szCs w:val="24"/>
          <w:lang w:val="en-GB"/>
        </w:rPr>
        <w:t xml:space="preserve">Therefore, we chose a sequential visualization </w:t>
      </w:r>
      <w:r w:rsidR="00AA1151">
        <w:rPr>
          <w:rFonts w:ascii="Minion Pro Capt" w:hAnsi="Minion Pro Capt"/>
          <w:spacing w:val="-1"/>
          <w:sz w:val="24"/>
          <w:szCs w:val="24"/>
          <w:lang w:val="en-GB"/>
        </w:rPr>
        <w:t xml:space="preserve">strategy, meaning that the results of each time step is visualized separately. </w:t>
      </w:r>
      <w:r w:rsidR="004F10FC">
        <w:rPr>
          <w:rFonts w:ascii="Minion Pro Capt" w:hAnsi="Minion Pro Capt"/>
          <w:spacing w:val="-1"/>
          <w:sz w:val="24"/>
          <w:szCs w:val="24"/>
          <w:lang w:val="en-GB"/>
        </w:rPr>
        <w:t>W</w:t>
      </w:r>
      <w:r w:rsidR="003B5CB0">
        <w:rPr>
          <w:rFonts w:ascii="Minion Pro Capt" w:hAnsi="Minion Pro Capt"/>
          <w:spacing w:val="-1"/>
          <w:sz w:val="24"/>
          <w:szCs w:val="24"/>
          <w:lang w:val="en-GB"/>
        </w:rPr>
        <w:t>e</w:t>
      </w:r>
      <w:r w:rsidR="00AA1151">
        <w:rPr>
          <w:rFonts w:ascii="Minion Pro Capt" w:hAnsi="Minion Pro Capt"/>
          <w:spacing w:val="-1"/>
          <w:sz w:val="24"/>
          <w:szCs w:val="24"/>
          <w:lang w:val="en-GB"/>
        </w:rPr>
        <w:t xml:space="preserve"> observed that </w:t>
      </w:r>
      <w:r w:rsidR="00CD56D9">
        <w:rPr>
          <w:rFonts w:ascii="Minion Pro Capt" w:hAnsi="Minion Pro Capt"/>
          <w:spacing w:val="-1"/>
          <w:sz w:val="24"/>
          <w:szCs w:val="24"/>
          <w:lang w:val="en-GB"/>
        </w:rPr>
        <w:t xml:space="preserve">representing a </w:t>
      </w:r>
      <w:r w:rsidR="00015C76" w:rsidRPr="004F66CA">
        <w:rPr>
          <w:rFonts w:ascii="Minion Pro Capt" w:hAnsi="Minion Pro Capt"/>
          <w:spacing w:val="-1"/>
          <w:sz w:val="24"/>
          <w:szCs w:val="24"/>
          <w:lang w:val="en-GB"/>
        </w:rPr>
        <w:t>geospatial</w:t>
      </w:r>
      <w:r w:rsidR="00CD56D9">
        <w:rPr>
          <w:rFonts w:ascii="Minion Pro Capt" w:hAnsi="Minion Pro Capt"/>
          <w:spacing w:val="-1"/>
          <w:sz w:val="24"/>
          <w:szCs w:val="24"/>
          <w:lang w:val="en-GB"/>
        </w:rPr>
        <w:t xml:space="preserve"> map</w:t>
      </w:r>
      <w:r w:rsidR="003B5CB0">
        <w:rPr>
          <w:rFonts w:ascii="Minion Pro Capt" w:hAnsi="Minion Pro Capt"/>
          <w:spacing w:val="-1"/>
          <w:sz w:val="24"/>
          <w:szCs w:val="24"/>
          <w:lang w:val="en-GB"/>
        </w:rPr>
        <w:t xml:space="preserve">, for example, separately </w:t>
      </w:r>
      <w:r w:rsidR="00CD56D9">
        <w:rPr>
          <w:rFonts w:ascii="Minion Pro Capt" w:hAnsi="Minion Pro Capt"/>
          <w:spacing w:val="-1"/>
          <w:sz w:val="24"/>
          <w:szCs w:val="24"/>
          <w:lang w:val="en-GB"/>
        </w:rPr>
        <w:t xml:space="preserve">for each time </w:t>
      </w:r>
      <w:r w:rsidR="003B5CB0">
        <w:rPr>
          <w:rFonts w:ascii="Minion Pro Capt" w:hAnsi="Minion Pro Capt"/>
          <w:spacing w:val="-1"/>
          <w:sz w:val="24"/>
          <w:szCs w:val="24"/>
          <w:lang w:val="en-GB"/>
        </w:rPr>
        <w:t>step</w:t>
      </w:r>
      <w:r w:rsidR="004F10FC">
        <w:rPr>
          <w:rFonts w:ascii="Minion Pro Capt" w:hAnsi="Minion Pro Capt"/>
          <w:spacing w:val="-1"/>
          <w:sz w:val="24"/>
          <w:szCs w:val="24"/>
          <w:lang w:val="en-GB"/>
        </w:rPr>
        <w:t>,</w:t>
      </w:r>
      <w:r w:rsidR="003B5CB0">
        <w:rPr>
          <w:rFonts w:ascii="Minion Pro Capt" w:hAnsi="Minion Pro Capt"/>
          <w:spacing w:val="-1"/>
          <w:sz w:val="24"/>
          <w:szCs w:val="24"/>
          <w:lang w:val="en-GB"/>
        </w:rPr>
        <w:t xml:space="preserve"> </w:t>
      </w:r>
      <w:r w:rsidR="0090559F">
        <w:rPr>
          <w:rFonts w:ascii="Minion Pro Capt" w:hAnsi="Minion Pro Capt"/>
          <w:spacing w:val="-1"/>
          <w:sz w:val="24"/>
          <w:szCs w:val="24"/>
          <w:lang w:val="en-GB"/>
        </w:rPr>
        <w:t>produce</w:t>
      </w:r>
      <w:r w:rsidR="004F1C83">
        <w:rPr>
          <w:rFonts w:ascii="Minion Pro Capt" w:hAnsi="Minion Pro Capt"/>
          <w:spacing w:val="-1"/>
          <w:sz w:val="24"/>
          <w:szCs w:val="24"/>
          <w:lang w:val="en-GB"/>
        </w:rPr>
        <w:t>s</w:t>
      </w:r>
      <w:r w:rsidR="0090559F">
        <w:rPr>
          <w:rFonts w:ascii="Minion Pro Capt" w:hAnsi="Minion Pro Capt"/>
          <w:spacing w:val="-1"/>
          <w:sz w:val="24"/>
          <w:szCs w:val="24"/>
          <w:lang w:val="en-GB"/>
        </w:rPr>
        <w:t xml:space="preserve"> </w:t>
      </w:r>
      <w:r w:rsidR="003B5CB0">
        <w:rPr>
          <w:rFonts w:ascii="Minion Pro Capt" w:hAnsi="Minion Pro Capt"/>
          <w:spacing w:val="-1"/>
          <w:sz w:val="24"/>
          <w:szCs w:val="24"/>
          <w:lang w:val="en-GB"/>
        </w:rPr>
        <w:t xml:space="preserve">a </w:t>
      </w:r>
      <w:r w:rsidR="00CD56D9">
        <w:rPr>
          <w:rFonts w:ascii="Minion Pro Capt" w:hAnsi="Minion Pro Capt"/>
          <w:spacing w:val="-1"/>
          <w:sz w:val="24"/>
          <w:szCs w:val="24"/>
          <w:lang w:val="en-GB"/>
        </w:rPr>
        <w:t xml:space="preserve">clearer </w:t>
      </w:r>
      <w:r w:rsidR="003B5CB0">
        <w:rPr>
          <w:rFonts w:ascii="Minion Pro Capt" w:hAnsi="Minion Pro Capt"/>
          <w:spacing w:val="-1"/>
          <w:sz w:val="24"/>
          <w:szCs w:val="24"/>
          <w:lang w:val="en-GB"/>
        </w:rPr>
        <w:t>and easy-to-read information,</w:t>
      </w:r>
      <w:r w:rsidR="00CD56D9">
        <w:rPr>
          <w:rFonts w:ascii="Minion Pro Capt" w:hAnsi="Minion Pro Capt"/>
          <w:spacing w:val="-1"/>
          <w:sz w:val="24"/>
          <w:szCs w:val="24"/>
          <w:lang w:val="en-GB"/>
        </w:rPr>
        <w:t xml:space="preserve"> compared to using complex</w:t>
      </w:r>
      <w:r w:rsidR="004F1C83">
        <w:rPr>
          <w:rFonts w:ascii="Minion Pro Capt" w:hAnsi="Minion Pro Capt"/>
          <w:spacing w:val="-1"/>
          <w:sz w:val="24"/>
          <w:szCs w:val="24"/>
          <w:lang w:val="en-GB"/>
        </w:rPr>
        <w:t xml:space="preserve"> representation, such as</w:t>
      </w:r>
      <w:r w:rsidR="00CD56D9">
        <w:rPr>
          <w:rFonts w:ascii="Minion Pro Capt" w:hAnsi="Minion Pro Capt"/>
          <w:spacing w:val="-1"/>
          <w:sz w:val="24"/>
          <w:szCs w:val="24"/>
          <w:lang w:val="en-GB"/>
        </w:rPr>
        <w:t xml:space="preserve"> </w:t>
      </w:r>
      <w:r w:rsidR="00D80930">
        <w:rPr>
          <w:rFonts w:ascii="Minion Pro Capt" w:hAnsi="Minion Pro Capt"/>
          <w:spacing w:val="-1"/>
          <w:sz w:val="24"/>
          <w:szCs w:val="24"/>
          <w:lang w:val="en-GB"/>
        </w:rPr>
        <w:t xml:space="preserve">a </w:t>
      </w:r>
      <w:r w:rsidR="00CD56D9">
        <w:rPr>
          <w:rFonts w:ascii="Minion Pro Capt" w:hAnsi="Minion Pro Capt"/>
          <w:spacing w:val="-1"/>
          <w:sz w:val="24"/>
          <w:szCs w:val="24"/>
          <w:lang w:val="en-GB"/>
        </w:rPr>
        <w:t xml:space="preserve">3D </w:t>
      </w:r>
      <w:r w:rsidR="004F1C83">
        <w:rPr>
          <w:rFonts w:ascii="Minion Pro Capt" w:hAnsi="Minion Pro Capt"/>
          <w:spacing w:val="-1"/>
          <w:sz w:val="24"/>
          <w:szCs w:val="24"/>
          <w:lang w:val="en-GB"/>
        </w:rPr>
        <w:t>map</w:t>
      </w:r>
      <w:r w:rsidR="00CD56D9">
        <w:rPr>
          <w:rFonts w:ascii="Minion Pro Capt" w:hAnsi="Minion Pro Capt"/>
          <w:spacing w:val="-1"/>
          <w:sz w:val="24"/>
          <w:szCs w:val="24"/>
          <w:lang w:val="en-GB"/>
        </w:rPr>
        <w:t>.</w:t>
      </w:r>
      <w:r w:rsidR="0090559F">
        <w:rPr>
          <w:rFonts w:ascii="Minion Pro Capt" w:hAnsi="Minion Pro Capt"/>
          <w:spacing w:val="-1"/>
          <w:sz w:val="24"/>
          <w:szCs w:val="24"/>
          <w:lang w:val="en-GB"/>
        </w:rPr>
        <w:t xml:space="preserve"> </w:t>
      </w:r>
      <w:r w:rsidR="00D26216">
        <w:rPr>
          <w:rFonts w:ascii="Minion Pro Capt" w:hAnsi="Minion Pro Capt"/>
          <w:spacing w:val="-1"/>
          <w:sz w:val="24"/>
          <w:szCs w:val="24"/>
          <w:lang w:val="en-GB"/>
        </w:rPr>
        <w:t xml:space="preserve">That said, in visualizing the observed opinion scores concerning only policing, we combined radar charts across multiple time steps in order to aid the comparison. </w:t>
      </w:r>
      <w:r w:rsidR="005A408D">
        <w:rPr>
          <w:rFonts w:ascii="Minion Pro Capt" w:hAnsi="Minion Pro Capt"/>
          <w:spacing w:val="-1"/>
          <w:sz w:val="24"/>
          <w:szCs w:val="24"/>
          <w:lang w:val="en-GB"/>
        </w:rPr>
        <w:t>W</w:t>
      </w:r>
      <w:r w:rsidR="00D26216">
        <w:rPr>
          <w:rFonts w:ascii="Minion Pro Capt" w:hAnsi="Minion Pro Capt"/>
          <w:spacing w:val="-1"/>
          <w:sz w:val="24"/>
          <w:szCs w:val="24"/>
          <w:lang w:val="en-GB"/>
        </w:rPr>
        <w:t>e employ the</w:t>
      </w:r>
      <w:r w:rsidR="003B5CB0">
        <w:rPr>
          <w:rFonts w:ascii="Minion Pro Capt" w:hAnsi="Minion Pro Capt"/>
          <w:spacing w:val="-1"/>
          <w:sz w:val="24"/>
          <w:szCs w:val="24"/>
          <w:lang w:val="en-GB"/>
        </w:rPr>
        <w:t xml:space="preserve"> sequential visualization approach </w:t>
      </w:r>
      <w:r w:rsidR="00D26216">
        <w:rPr>
          <w:rFonts w:ascii="Minion Pro Capt" w:hAnsi="Minion Pro Capt"/>
          <w:spacing w:val="-1"/>
          <w:sz w:val="24"/>
          <w:szCs w:val="24"/>
          <w:lang w:val="en-GB"/>
        </w:rPr>
        <w:t>to produce the likert</w:t>
      </w:r>
      <w:bookmarkStart w:id="5" w:name="_GoBack"/>
      <w:bookmarkEnd w:id="5"/>
      <w:r w:rsidR="00D26216">
        <w:rPr>
          <w:rFonts w:ascii="Minion Pro Capt" w:hAnsi="Minion Pro Capt"/>
          <w:spacing w:val="-1"/>
          <w:sz w:val="24"/>
          <w:szCs w:val="24"/>
          <w:lang w:val="en-GB"/>
        </w:rPr>
        <w:t xml:space="preserve"> charts and geospatial maps that show the relationship between policing and the COVID-19 pandemic. </w:t>
      </w:r>
    </w:p>
    <w:p w14:paraId="582F510D" w14:textId="77777777" w:rsidR="00753BCD" w:rsidRPr="00753BCD" w:rsidRDefault="009466E5" w:rsidP="00790C97">
      <w:pPr>
        <w:pStyle w:val="2"/>
        <w:spacing w:before="240" w:after="120"/>
        <w:ind w:leftChars="0" w:left="0"/>
      </w:pPr>
      <w:r>
        <w:t>3</w:t>
      </w:r>
      <w:r w:rsidR="00753BCD" w:rsidRPr="00753BCD">
        <w:t>.4 Reproducibility of Research</w:t>
      </w:r>
    </w:p>
    <w:p w14:paraId="2A454F4B" w14:textId="77777777" w:rsidR="00CF6C89" w:rsidRPr="00CF6C89" w:rsidRDefault="00AB2CE3" w:rsidP="007849C3">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w:t>
      </w:r>
      <w:r w:rsidR="00B47096">
        <w:rPr>
          <w:rFonts w:ascii="Minion Pro Capt" w:hAnsi="Minion Pro Capt"/>
          <w:spacing w:val="-1"/>
          <w:sz w:val="24"/>
          <w:szCs w:val="24"/>
          <w:lang w:val="en-GB"/>
        </w:rPr>
        <w:t>perform</w:t>
      </w:r>
      <w:r>
        <w:rPr>
          <w:rFonts w:ascii="Minion Pro Capt" w:hAnsi="Minion Pro Capt"/>
          <w:spacing w:val="-1"/>
          <w:sz w:val="24"/>
          <w:szCs w:val="24"/>
          <w:lang w:val="en-GB"/>
        </w:rPr>
        <w:t xml:space="preserve"> this analysis have been provided as a supplementary material </w:t>
      </w:r>
      <w:r w:rsidR="00B47096">
        <w:rPr>
          <w:rFonts w:ascii="Minion Pro Capt" w:hAnsi="Minion Pro Capt"/>
          <w:spacing w:val="-1"/>
          <w:sz w:val="24"/>
          <w:szCs w:val="24"/>
          <w:lang w:val="en-GB"/>
        </w:rPr>
        <w:t xml:space="preserve">to </w:t>
      </w:r>
      <w:r>
        <w:rPr>
          <w:rFonts w:ascii="Minion Pro Capt" w:hAnsi="Minion Pro Capt"/>
          <w:spacing w:val="-1"/>
          <w:sz w:val="24"/>
          <w:szCs w:val="24"/>
          <w:lang w:val="en-GB"/>
        </w:rPr>
        <w:t xml:space="preserve">this article. </w:t>
      </w:r>
      <w:r w:rsidR="00B47096">
        <w:rPr>
          <w:rFonts w:ascii="Minion Pro Capt" w:hAnsi="Minion Pro Capt"/>
          <w:spacing w:val="-1"/>
          <w:sz w:val="24"/>
          <w:szCs w:val="24"/>
          <w:lang w:val="en-GB"/>
        </w:rPr>
        <w:t xml:space="preserve">The source code is in </w:t>
      </w:r>
      <w:r w:rsidR="00BB6B7A"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is also a</w:t>
      </w:r>
      <w:r w:rsidR="00BB6B7A" w:rsidRPr="00F26A22">
        <w:rPr>
          <w:rFonts w:ascii="Minion Pro Capt" w:hAnsi="Minion Pro Capt"/>
          <w:spacing w:val="-1"/>
          <w:sz w:val="24"/>
          <w:szCs w:val="24"/>
          <w:lang w:val="en-GB"/>
        </w:rPr>
        <w:t>vailable online</w:t>
      </w:r>
      <w:r w:rsidR="00B47096">
        <w:rPr>
          <w:rFonts w:ascii="Minion Pro Capt" w:hAnsi="Minion Pro Capt"/>
          <w:spacing w:val="-1"/>
          <w:sz w:val="24"/>
          <w:szCs w:val="24"/>
          <w:lang w:val="en-GB"/>
        </w:rPr>
        <w:t xml:space="preserve"> as an R</w:t>
      </w:r>
      <w:r w:rsidR="00A37288">
        <w:rPr>
          <w:rFonts w:ascii="Minion Pro Capt" w:hAnsi="Minion Pro Capt"/>
          <w:spacing w:val="-1"/>
          <w:sz w:val="24"/>
          <w:szCs w:val="24"/>
          <w:lang w:val="en-GB"/>
        </w:rPr>
        <w:t>markdown file</w:t>
      </w:r>
      <w:r w:rsidR="00B47096">
        <w:rPr>
          <w:rFonts w:ascii="Minion Pro Capt" w:hAnsi="Minion Pro Capt"/>
          <w:spacing w:val="-1"/>
          <w:sz w:val="24"/>
          <w:szCs w:val="24"/>
          <w:lang w:val="en-GB"/>
        </w:rPr>
        <w:t xml:space="preserve"> in</w:t>
      </w:r>
      <w:r w:rsidR="00BB6B7A" w:rsidRPr="00F26A22">
        <w:rPr>
          <w:rFonts w:ascii="Minion Pro Capt" w:hAnsi="Minion Pro Capt"/>
          <w:spacing w:val="-1"/>
          <w:sz w:val="24"/>
          <w:szCs w:val="24"/>
          <w:lang w:val="en-GB"/>
        </w:rPr>
        <w:t xml:space="preserve"> </w:t>
      </w:r>
      <w:r w:rsidR="003E1857" w:rsidRPr="00AB2CE3">
        <w:rPr>
          <w:rFonts w:ascii="Minion Pro Capt" w:hAnsi="Minion Pro Capt"/>
          <w:spacing w:val="-1"/>
          <w:sz w:val="24"/>
          <w:szCs w:val="24"/>
          <w:lang w:val="en-GB"/>
        </w:rPr>
        <w:t>https://github.com/MAnalytics/..</w:t>
      </w:r>
      <w:r w:rsidR="00BB6B7A">
        <w:t>.</w:t>
      </w:r>
    </w:p>
    <w:p w14:paraId="3FFFB57B" w14:textId="77777777" w:rsidR="00AF322A" w:rsidRPr="007849C3" w:rsidRDefault="009D4B6C" w:rsidP="00790C97">
      <w:pPr>
        <w:pStyle w:val="1"/>
        <w:spacing w:before="240" w:after="120"/>
        <w:ind w:leftChars="0" w:left="0"/>
        <w:jc w:val="left"/>
      </w:pPr>
      <w:r>
        <w:t>4. A Case Study PFAs of England and Wales</w:t>
      </w:r>
    </w:p>
    <w:p w14:paraId="4FE2033A" w14:textId="29BBB4CE" w:rsidR="009D4B6C" w:rsidRDefault="009D4B6C" w:rsidP="002D3DA2">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 xml:space="preserve">We present </w:t>
      </w:r>
      <w:r w:rsidR="00F11A7A">
        <w:rPr>
          <w:rFonts w:ascii="Minion Pro Capt" w:hAnsi="Minion Pro Capt" w:cs="Times New Roman"/>
          <w:b w:val="0"/>
          <w:color w:val="auto"/>
          <w:spacing w:val="-1"/>
          <w:lang w:val="en-GB" w:eastAsia="en-US"/>
        </w:rPr>
        <w:t>the</w:t>
      </w:r>
      <w:r>
        <w:rPr>
          <w:rFonts w:ascii="Minion Pro Capt" w:hAnsi="Minion Pro Capt" w:cs="Times New Roman"/>
          <w:b w:val="0"/>
          <w:color w:val="auto"/>
          <w:spacing w:val="-1"/>
          <w:lang w:val="en-GB" w:eastAsia="en-US"/>
        </w:rPr>
        <w:t xml:space="preserve"> case study of PFAs </w:t>
      </w:r>
      <w:del w:id="6" w:author="Samuel Langton" w:date="2021-01-22T14:31:00Z">
        <w:r w:rsidDel="009E3ECD">
          <w:rPr>
            <w:rFonts w:ascii="Minion Pro Capt" w:hAnsi="Minion Pro Capt" w:cs="Times New Roman"/>
            <w:b w:val="0"/>
            <w:color w:val="auto"/>
            <w:spacing w:val="-1"/>
            <w:lang w:val="en-GB" w:eastAsia="en-US"/>
          </w:rPr>
          <w:delText xml:space="preserve">of </w:delText>
        </w:r>
      </w:del>
      <w:ins w:id="7" w:author="Samuel Langton" w:date="2021-01-22T14:31:00Z">
        <w:r w:rsidR="009E3ECD">
          <w:rPr>
            <w:rFonts w:ascii="Minion Pro Capt" w:hAnsi="Minion Pro Capt" w:cs="Times New Roman"/>
            <w:b w:val="0"/>
            <w:color w:val="auto"/>
            <w:spacing w:val="-1"/>
            <w:lang w:val="en-GB" w:eastAsia="en-US"/>
          </w:rPr>
          <w:t xml:space="preserve">in </w:t>
        </w:r>
      </w:ins>
      <w:r>
        <w:rPr>
          <w:rFonts w:ascii="Minion Pro Capt" w:hAnsi="Minion Pro Capt" w:cs="Times New Roman"/>
          <w:b w:val="0"/>
          <w:color w:val="auto"/>
          <w:spacing w:val="-1"/>
          <w:lang w:val="en-GB" w:eastAsia="en-US"/>
        </w:rPr>
        <w:t xml:space="preserve">England and Wales aimed at demonstrating the utility of our analytical framework. We complete our demonstration </w:t>
      </w:r>
      <w:r w:rsidR="00A07F48">
        <w:rPr>
          <w:rFonts w:ascii="Minion Pro Capt" w:hAnsi="Minion Pro Capt" w:cs="Times New Roman"/>
          <w:b w:val="0"/>
          <w:color w:val="auto"/>
          <w:spacing w:val="-1"/>
          <w:lang w:val="en-GB" w:eastAsia="en-US"/>
        </w:rPr>
        <w:t>under the following headings, (a</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Study area and D</w:t>
      </w:r>
      <w:r w:rsidR="00D96B84">
        <w:rPr>
          <w:rFonts w:ascii="Minion Pro Capt" w:hAnsi="Minion Pro Capt" w:cs="Times New Roman"/>
          <w:b w:val="0"/>
          <w:color w:val="auto"/>
          <w:spacing w:val="-1"/>
          <w:lang w:val="en-GB" w:eastAsia="en-US"/>
        </w:rPr>
        <w:t xml:space="preserve">ata </w:t>
      </w:r>
      <w:r w:rsidR="00624121">
        <w:rPr>
          <w:rFonts w:ascii="Minion Pro Capt" w:hAnsi="Minion Pro Capt" w:cs="Times New Roman"/>
          <w:b w:val="0"/>
          <w:color w:val="auto"/>
          <w:spacing w:val="-1"/>
          <w:lang w:val="en-GB" w:eastAsia="en-US"/>
        </w:rPr>
        <w:t>e</w:t>
      </w:r>
      <w:r w:rsidR="008F1D86">
        <w:rPr>
          <w:rFonts w:ascii="Minion Pro Capt" w:hAnsi="Minion Pro Capt" w:cs="Times New Roman"/>
          <w:b w:val="0"/>
          <w:color w:val="auto"/>
          <w:spacing w:val="-1"/>
          <w:lang w:val="en-GB" w:eastAsia="en-US"/>
        </w:rPr>
        <w:t>xploration, (</w:t>
      </w:r>
      <w:r w:rsidR="00A07F48">
        <w:rPr>
          <w:rFonts w:ascii="Minion Pro Capt" w:hAnsi="Minion Pro Capt" w:cs="Times New Roman"/>
          <w:b w:val="0"/>
          <w:color w:val="auto"/>
          <w:spacing w:val="-1"/>
          <w:lang w:val="en-GB" w:eastAsia="en-US"/>
        </w:rPr>
        <w:t>b</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D</w:t>
      </w:r>
      <w:r w:rsidR="00537677">
        <w:rPr>
          <w:rFonts w:ascii="Minion Pro Capt" w:hAnsi="Minion Pro Capt" w:cs="Times New Roman"/>
          <w:b w:val="0"/>
          <w:color w:val="auto"/>
          <w:spacing w:val="-1"/>
          <w:lang w:val="en-GB" w:eastAsia="en-US"/>
        </w:rPr>
        <w:t>ata</w:t>
      </w:r>
      <w:r w:rsidR="00624121">
        <w:rPr>
          <w:rFonts w:ascii="Minion Pro Capt" w:hAnsi="Minion Pro Capt" w:cs="Times New Roman"/>
          <w:b w:val="0"/>
          <w:color w:val="auto"/>
          <w:spacing w:val="-1"/>
          <w:lang w:val="en-GB" w:eastAsia="en-US"/>
        </w:rPr>
        <w:t xml:space="preserve"> analysis </w:t>
      </w:r>
      <w:r w:rsidR="008F1D86">
        <w:rPr>
          <w:rFonts w:ascii="Minion Pro Capt" w:hAnsi="Minion Pro Capt" w:cs="Times New Roman"/>
          <w:b w:val="0"/>
          <w:color w:val="auto"/>
          <w:spacing w:val="-1"/>
          <w:lang w:val="en-GB" w:eastAsia="en-US"/>
        </w:rPr>
        <w:t xml:space="preserve">and </w:t>
      </w:r>
      <w:r w:rsidR="00A07F48">
        <w:rPr>
          <w:rFonts w:ascii="Minion Pro Capt" w:hAnsi="Minion Pro Capt" w:cs="Times New Roman"/>
          <w:b w:val="0"/>
          <w:color w:val="auto"/>
          <w:spacing w:val="-1"/>
          <w:lang w:val="en-GB" w:eastAsia="en-US"/>
        </w:rPr>
        <w:t>(c) R</w:t>
      </w:r>
      <w:r>
        <w:rPr>
          <w:rFonts w:ascii="Minion Pro Capt" w:hAnsi="Minion Pro Capt" w:cs="Times New Roman"/>
          <w:b w:val="0"/>
          <w:color w:val="auto"/>
          <w:spacing w:val="-1"/>
          <w:lang w:val="en-GB" w:eastAsia="en-US"/>
        </w:rPr>
        <w:t>esult</w:t>
      </w:r>
      <w:r w:rsidR="006D631F">
        <w:rPr>
          <w:rFonts w:ascii="Minion Pro Capt" w:hAnsi="Minion Pro Capt" w:cs="Times New Roman"/>
          <w:b w:val="0"/>
          <w:color w:val="auto"/>
          <w:spacing w:val="-1"/>
          <w:lang w:val="en-GB" w:eastAsia="en-US"/>
        </w:rPr>
        <w:t>s</w:t>
      </w:r>
      <w:r>
        <w:rPr>
          <w:rFonts w:ascii="Minion Pro Capt" w:hAnsi="Minion Pro Capt" w:cs="Times New Roman"/>
          <w:b w:val="0"/>
          <w:color w:val="auto"/>
          <w:spacing w:val="-1"/>
          <w:lang w:val="en-GB" w:eastAsia="en-US"/>
        </w:rPr>
        <w:t xml:space="preserve">. We now </w:t>
      </w:r>
      <w:r w:rsidR="001D18EE">
        <w:rPr>
          <w:rFonts w:ascii="Minion Pro Capt" w:hAnsi="Minion Pro Capt" w:cs="Times New Roman"/>
          <w:b w:val="0"/>
          <w:color w:val="auto"/>
          <w:spacing w:val="-1"/>
          <w:lang w:val="en-GB" w:eastAsia="en-US"/>
        </w:rPr>
        <w:t>provide details as follow</w:t>
      </w:r>
      <w:ins w:id="8" w:author="Samuel Langton" w:date="2021-01-22T14:31:00Z">
        <w:r w:rsidR="00BC5731">
          <w:rPr>
            <w:rFonts w:ascii="Minion Pro Capt" w:hAnsi="Minion Pro Capt" w:cs="Times New Roman"/>
            <w:b w:val="0"/>
            <w:color w:val="auto"/>
            <w:spacing w:val="-1"/>
            <w:lang w:val="en-GB" w:eastAsia="en-US"/>
          </w:rPr>
          <w:t>s</w:t>
        </w:r>
      </w:ins>
      <w:r w:rsidR="001D18EE">
        <w:rPr>
          <w:rFonts w:ascii="Minion Pro Capt" w:hAnsi="Minion Pro Capt" w:cs="Times New Roman"/>
          <w:b w:val="0"/>
          <w:color w:val="auto"/>
          <w:spacing w:val="-1"/>
          <w:lang w:val="en-GB" w:eastAsia="en-US"/>
        </w:rPr>
        <w:t>:</w:t>
      </w:r>
      <w:del w:id="9" w:author="Samuel Langton" w:date="2021-01-22T14:31:00Z">
        <w:r w:rsidR="002D3DA2" w:rsidDel="009A337F">
          <w:rPr>
            <w:rFonts w:ascii="Minion Pro Capt" w:hAnsi="Minion Pro Capt" w:cs="Times New Roman"/>
            <w:b w:val="0"/>
            <w:color w:val="auto"/>
            <w:spacing w:val="-1"/>
            <w:lang w:val="en-GB" w:eastAsia="en-US"/>
          </w:rPr>
          <w:delText xml:space="preserve"> </w:delText>
        </w:r>
      </w:del>
    </w:p>
    <w:p w14:paraId="2CA2B637" w14:textId="77777777" w:rsidR="008F1D86" w:rsidRPr="008F1D86" w:rsidRDefault="00D67343" w:rsidP="00404C92">
      <w:pPr>
        <w:pStyle w:val="2"/>
        <w:spacing w:before="240" w:after="120"/>
        <w:ind w:leftChars="0" w:left="0"/>
      </w:pPr>
      <w:r>
        <w:t>4</w:t>
      </w:r>
      <w:r w:rsidR="008F1D86" w:rsidRPr="008F1D86">
        <w:t xml:space="preserve">.1 </w:t>
      </w:r>
      <w:r w:rsidR="001D18EE">
        <w:t xml:space="preserve">Study area and </w:t>
      </w:r>
      <w:r w:rsidR="00A87460">
        <w:t xml:space="preserve">Data </w:t>
      </w:r>
      <w:r w:rsidR="001D18EE">
        <w:t>e</w:t>
      </w:r>
      <w:r w:rsidR="008F1D86" w:rsidRPr="008F1D86">
        <w:t>xploration</w:t>
      </w:r>
    </w:p>
    <w:p w14:paraId="79353644" w14:textId="04F2DF7E" w:rsidR="00117200" w:rsidRDefault="008F1D86" w:rsidP="007D32DB">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w:t>
      </w:r>
      <w:r w:rsidR="00F34265">
        <w:rPr>
          <w:rFonts w:ascii="Minion Pro Capt" w:hAnsi="Minion Pro Capt"/>
          <w:spacing w:val="-1"/>
          <w:sz w:val="24"/>
          <w:szCs w:val="24"/>
          <w:lang w:val="en-GB"/>
        </w:rPr>
        <w:t xml:space="preserve">is </w:t>
      </w:r>
      <w:r w:rsidR="00F34265"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007627EA"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007627EA" w:rsidRPr="00AA3FD6">
        <w:rPr>
          <w:rFonts w:ascii="Minion Pro Capt" w:hAnsi="Minion Pro Capt"/>
          <w:spacing w:val="-1"/>
          <w:sz w:val="24"/>
          <w:szCs w:val="24"/>
          <w:lang w:val="en-GB"/>
        </w:rPr>
        <w:t xml:space="preserve">two of the four constituent countries of the United Kingdom. </w:t>
      </w:r>
      <w:del w:id="10" w:author="Samuel Langton" w:date="2021-01-22T14:31:00Z">
        <w:r w:rsidDel="006641C4">
          <w:rPr>
            <w:rFonts w:ascii="Minion Pro Capt" w:hAnsi="Minion Pro Capt"/>
            <w:spacing w:val="-1"/>
            <w:sz w:val="24"/>
            <w:szCs w:val="24"/>
            <w:lang w:val="en-GB"/>
          </w:rPr>
          <w:delText xml:space="preserve">The </w:delText>
        </w:r>
      </w:del>
      <w:r>
        <w:rPr>
          <w:rFonts w:ascii="Minion Pro Capt" w:hAnsi="Minion Pro Capt"/>
          <w:spacing w:val="-1"/>
          <w:sz w:val="24"/>
          <w:szCs w:val="24"/>
          <w:lang w:val="en-GB"/>
        </w:rPr>
        <w:t xml:space="preserve">‘England and Wales’ comprises </w:t>
      </w:r>
      <w:r w:rsidR="007627EA" w:rsidRPr="00AA3FD6">
        <w:rPr>
          <w:rFonts w:ascii="Minion Pro Capt" w:hAnsi="Minion Pro Capt"/>
          <w:spacing w:val="-1"/>
          <w:sz w:val="24"/>
          <w:szCs w:val="24"/>
          <w:lang w:val="en-GB"/>
        </w:rPr>
        <w:t>nine</w:t>
      </w:r>
      <w:r w:rsidR="001D18EE">
        <w:rPr>
          <w:rFonts w:ascii="Minion Pro Capt" w:hAnsi="Minion Pro Capt"/>
          <w:spacing w:val="-1"/>
          <w:sz w:val="24"/>
          <w:szCs w:val="24"/>
          <w:lang w:val="en-GB"/>
        </w:rPr>
        <w:t xml:space="preserve"> arbitrary</w:t>
      </w:r>
      <w:r w:rsidR="007627EA" w:rsidRPr="00AA3FD6">
        <w:rPr>
          <w:rFonts w:ascii="Minion Pro Capt" w:hAnsi="Minion Pro Capt"/>
          <w:spacing w:val="-1"/>
          <w:sz w:val="24"/>
          <w:szCs w:val="24"/>
          <w:lang w:val="en-GB"/>
        </w:rPr>
        <w:t xml:space="preserve"> policing regions, further subdivided into 43 police force areas (PFAs). </w:t>
      </w:r>
      <w:r w:rsidR="008D1FE7">
        <w:rPr>
          <w:rFonts w:ascii="Minion Pro Capt" w:hAnsi="Minion Pro Capt"/>
          <w:spacing w:val="-1"/>
          <w:sz w:val="24"/>
          <w:szCs w:val="24"/>
          <w:lang w:val="en-GB"/>
        </w:rPr>
        <w:t xml:space="preserve">The map in Figure 3 shows the </w:t>
      </w:r>
      <w:r w:rsidR="00704962">
        <w:rPr>
          <w:rFonts w:ascii="Minion Pro Capt" w:hAnsi="Minion Pro Capt"/>
          <w:spacing w:val="-1"/>
          <w:sz w:val="24"/>
          <w:szCs w:val="24"/>
          <w:lang w:val="en-GB"/>
        </w:rPr>
        <w:t>spatial locations of the PFAs within their respective regions, shown</w:t>
      </w:r>
      <w:r w:rsidR="008D1FE7">
        <w:rPr>
          <w:rFonts w:ascii="Minion Pro Capt" w:hAnsi="Minion Pro Capt"/>
          <w:spacing w:val="-1"/>
          <w:sz w:val="24"/>
          <w:szCs w:val="24"/>
          <w:lang w:val="en-GB"/>
        </w:rPr>
        <w:t xml:space="preserve"> in different colours</w:t>
      </w:r>
      <w:r w:rsidR="00704962">
        <w:rPr>
          <w:rFonts w:ascii="Minion Pro Capt" w:hAnsi="Minion Pro Capt"/>
          <w:spacing w:val="-1"/>
          <w:sz w:val="24"/>
          <w:szCs w:val="24"/>
          <w:lang w:val="en-GB"/>
        </w:rPr>
        <w:t xml:space="preserve">. </w:t>
      </w:r>
      <w:r w:rsidR="00F34265">
        <w:rPr>
          <w:rFonts w:ascii="Minion Pro Capt" w:hAnsi="Minion Pro Capt"/>
          <w:spacing w:val="-1"/>
          <w:sz w:val="24"/>
          <w:szCs w:val="24"/>
          <w:lang w:val="en-GB"/>
        </w:rPr>
        <w:t xml:space="preserve">In </w:t>
      </w:r>
      <w:r w:rsidR="00704962">
        <w:rPr>
          <w:rFonts w:ascii="Minion Pro Capt" w:hAnsi="Minion Pro Capt"/>
          <w:spacing w:val="-1"/>
          <w:sz w:val="24"/>
          <w:szCs w:val="24"/>
          <w:lang w:val="en-GB"/>
        </w:rPr>
        <w:t xml:space="preserve">our study, we consider </w:t>
      </w:r>
      <w:r w:rsidR="00F34265">
        <w:rPr>
          <w:rFonts w:ascii="Minion Pro Capt" w:hAnsi="Minion Pro Capt"/>
          <w:spacing w:val="-1"/>
          <w:sz w:val="24"/>
          <w:szCs w:val="24"/>
          <w:lang w:val="en-GB"/>
        </w:rPr>
        <w:t>42 PFAs</w:t>
      </w:r>
      <w:r w:rsidR="00704962">
        <w:rPr>
          <w:rFonts w:ascii="Minion Pro Capt" w:hAnsi="Minion Pro Capt"/>
          <w:spacing w:val="-1"/>
          <w:sz w:val="24"/>
          <w:szCs w:val="24"/>
          <w:lang w:val="en-GB"/>
        </w:rPr>
        <w:t xml:space="preserve"> having merged </w:t>
      </w:r>
      <w:r w:rsidR="00F34265" w:rsidRPr="00AA3FD6">
        <w:rPr>
          <w:rFonts w:ascii="Minion Pro Capt" w:hAnsi="Minion Pro Capt"/>
          <w:spacing w:val="-1"/>
          <w:sz w:val="24"/>
          <w:szCs w:val="24"/>
          <w:lang w:val="en-GB"/>
        </w:rPr>
        <w:t xml:space="preserve">‘City of London’ and ‘London Metropolitan’ PFAs </w:t>
      </w:r>
      <w:r w:rsidR="0087741E">
        <w:rPr>
          <w:rFonts w:ascii="Minion Pro Capt" w:hAnsi="Minion Pro Capt"/>
          <w:spacing w:val="-1"/>
          <w:sz w:val="24"/>
          <w:szCs w:val="24"/>
          <w:lang w:val="en-GB"/>
        </w:rPr>
        <w:t xml:space="preserve">together </w:t>
      </w:r>
      <w:r w:rsidR="00E41F77">
        <w:rPr>
          <w:rFonts w:ascii="Minion Pro Capt" w:hAnsi="Minion Pro Capt"/>
          <w:spacing w:val="-1"/>
          <w:sz w:val="24"/>
          <w:szCs w:val="24"/>
          <w:lang w:val="en-GB"/>
        </w:rPr>
        <w:t>due to</w:t>
      </w:r>
      <w:r w:rsidR="0087741E">
        <w:rPr>
          <w:rFonts w:ascii="Minion Pro Capt" w:hAnsi="Minion Pro Capt"/>
          <w:spacing w:val="-1"/>
          <w:sz w:val="24"/>
          <w:szCs w:val="24"/>
          <w:lang w:val="en-GB"/>
        </w:rPr>
        <w:t xml:space="preserve"> their</w:t>
      </w:r>
      <w:r w:rsidR="00E41F77">
        <w:rPr>
          <w:rFonts w:ascii="Minion Pro Capt" w:hAnsi="Minion Pro Capt"/>
          <w:spacing w:val="-1"/>
          <w:sz w:val="24"/>
          <w:szCs w:val="24"/>
          <w:lang w:val="en-GB"/>
        </w:rPr>
        <w:t xml:space="preserve"> overlapping </w:t>
      </w:r>
      <w:r w:rsidR="00F34265" w:rsidRPr="00AA3FD6">
        <w:rPr>
          <w:rFonts w:ascii="Minion Pro Capt" w:hAnsi="Minion Pro Capt"/>
          <w:spacing w:val="-1"/>
          <w:sz w:val="24"/>
          <w:szCs w:val="24"/>
          <w:lang w:val="en-GB"/>
        </w:rPr>
        <w:t>boundar</w:t>
      </w:r>
      <w:r w:rsidR="00704962">
        <w:rPr>
          <w:rFonts w:ascii="Minion Pro Capt" w:hAnsi="Minion Pro Capt"/>
          <w:spacing w:val="-1"/>
          <w:sz w:val="24"/>
          <w:szCs w:val="24"/>
          <w:lang w:val="en-GB"/>
        </w:rPr>
        <w:t>ies</w:t>
      </w:r>
      <w:r w:rsidR="00E41F77">
        <w:rPr>
          <w:rFonts w:ascii="Minion Pro Capt" w:hAnsi="Minion Pro Capt"/>
          <w:spacing w:val="-1"/>
          <w:sz w:val="24"/>
          <w:szCs w:val="24"/>
          <w:lang w:val="en-GB"/>
        </w:rPr>
        <w:t>.</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It can be observed that the number of PFAs vary across the policing regions, with t</w:t>
      </w:r>
      <w:r w:rsidR="007627EA" w:rsidRPr="00AA3FD6">
        <w:rPr>
          <w:rFonts w:ascii="Minion Pro Capt" w:hAnsi="Minion Pro Capt"/>
          <w:spacing w:val="-1"/>
          <w:sz w:val="24"/>
          <w:szCs w:val="24"/>
          <w:lang w:val="en-GB"/>
        </w:rPr>
        <w:t>he ‘</w:t>
      </w:r>
      <w:r w:rsidR="00F34265">
        <w:rPr>
          <w:rFonts w:ascii="Minion Pro Capt" w:hAnsi="Minion Pro Capt"/>
          <w:spacing w:val="-1"/>
          <w:sz w:val="24"/>
          <w:szCs w:val="24"/>
          <w:lang w:val="en-GB"/>
        </w:rPr>
        <w:t>N</w:t>
      </w:r>
      <w:r w:rsidR="007627EA" w:rsidRPr="00AA3FD6">
        <w:rPr>
          <w:rFonts w:ascii="Minion Pro Capt" w:hAnsi="Minion Pro Capt"/>
          <w:spacing w:val="-1"/>
          <w:sz w:val="24"/>
          <w:szCs w:val="24"/>
          <w:lang w:val="en-GB"/>
        </w:rPr>
        <w:t>orth</w:t>
      </w:r>
      <w:r w:rsidR="00F34265">
        <w:rPr>
          <w:rFonts w:ascii="Minion Pro Capt" w:hAnsi="Minion Pro Capt"/>
          <w:spacing w:val="-1"/>
          <w:sz w:val="24"/>
          <w:szCs w:val="24"/>
          <w:lang w:val="en-GB"/>
        </w:rPr>
        <w:t xml:space="preserve"> E</w:t>
      </w:r>
      <w:r w:rsidR="007627EA" w:rsidRPr="00AA3FD6">
        <w:rPr>
          <w:rFonts w:ascii="Minion Pro Capt" w:hAnsi="Minion Pro Capt"/>
          <w:spacing w:val="-1"/>
          <w:sz w:val="24"/>
          <w:szCs w:val="24"/>
          <w:lang w:val="en-GB"/>
        </w:rPr>
        <w:t>ast’</w:t>
      </w:r>
      <w:r w:rsidR="00F34265">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ha</w:t>
      </w:r>
      <w:r w:rsidR="00117200">
        <w:rPr>
          <w:rFonts w:ascii="Minion Pro Capt" w:hAnsi="Minion Pro Capt"/>
          <w:spacing w:val="-1"/>
          <w:sz w:val="24"/>
          <w:szCs w:val="24"/>
          <w:lang w:val="en-GB"/>
        </w:rPr>
        <w:t>ving</w:t>
      </w:r>
      <w:r w:rsidR="007627EA" w:rsidRPr="00AA3FD6">
        <w:rPr>
          <w:rFonts w:ascii="Minion Pro Capt" w:hAnsi="Minion Pro Capt"/>
          <w:spacing w:val="-1"/>
          <w:sz w:val="24"/>
          <w:szCs w:val="24"/>
          <w:lang w:val="en-GB"/>
        </w:rPr>
        <w:t xml:space="preserve"> </w:t>
      </w:r>
      <w:r w:rsidR="00F34265">
        <w:rPr>
          <w:rFonts w:ascii="Minion Pro Capt" w:hAnsi="Minion Pro Capt"/>
          <w:spacing w:val="-1"/>
          <w:sz w:val="24"/>
          <w:szCs w:val="24"/>
          <w:lang w:val="en-GB"/>
        </w:rPr>
        <w:t xml:space="preserve">the lowest number </w:t>
      </w:r>
      <w:ins w:id="11" w:author="Samuel Langton" w:date="2021-01-22T14:32:00Z">
        <w:r w:rsidR="00AF4436">
          <w:rPr>
            <w:rFonts w:ascii="Minion Pro Capt" w:hAnsi="Minion Pro Capt"/>
            <w:spacing w:val="-1"/>
            <w:sz w:val="24"/>
            <w:szCs w:val="24"/>
            <w:lang w:val="en-GB"/>
          </w:rPr>
          <w:t>(</w:t>
        </w:r>
      </w:ins>
      <w:del w:id="12" w:author="Samuel Langton" w:date="2021-01-22T14:32:00Z">
        <w:r w:rsidR="00F34265" w:rsidDel="00AF4436">
          <w:rPr>
            <w:rFonts w:ascii="Minion Pro Capt" w:hAnsi="Minion Pro Capt"/>
            <w:spacing w:val="-1"/>
            <w:sz w:val="24"/>
            <w:szCs w:val="24"/>
            <w:lang w:val="en-GB"/>
          </w:rPr>
          <w:delText xml:space="preserve">of </w:delText>
        </w:r>
      </w:del>
      <w:r w:rsidR="00F34265">
        <w:rPr>
          <w:rFonts w:ascii="Minion Pro Capt" w:hAnsi="Minion Pro Capt"/>
          <w:spacing w:val="-1"/>
          <w:sz w:val="24"/>
          <w:szCs w:val="24"/>
          <w:lang w:val="en-GB"/>
        </w:rPr>
        <w:t>three</w:t>
      </w:r>
      <w:r w:rsidR="00E41F77">
        <w:rPr>
          <w:rFonts w:ascii="Minion Pro Capt" w:hAnsi="Minion Pro Capt"/>
          <w:spacing w:val="-1"/>
          <w:sz w:val="24"/>
          <w:szCs w:val="24"/>
          <w:lang w:val="en-GB"/>
        </w:rPr>
        <w:t xml:space="preserve"> PFAs</w:t>
      </w:r>
      <w:ins w:id="13" w:author="Samuel Langton" w:date="2021-01-22T14:32:00Z">
        <w:r w:rsidR="00AF4436">
          <w:rPr>
            <w:rFonts w:ascii="Minion Pro Capt" w:hAnsi="Minion Pro Capt"/>
            <w:spacing w:val="-1"/>
            <w:sz w:val="24"/>
            <w:szCs w:val="24"/>
            <w:lang w:val="en-GB"/>
          </w:rPr>
          <w:t>)</w:t>
        </w:r>
      </w:ins>
      <w:r w:rsidR="00F34265">
        <w:rPr>
          <w:rFonts w:ascii="Minion Pro Capt" w:hAnsi="Minion Pro Capt"/>
          <w:spacing w:val="-1"/>
          <w:sz w:val="24"/>
          <w:szCs w:val="24"/>
          <w:lang w:val="en-GB"/>
        </w:rPr>
        <w:t xml:space="preserve">, while both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E</w:t>
      </w:r>
      <w:r w:rsidR="007627EA" w:rsidRPr="00AA3FD6">
        <w:rPr>
          <w:rFonts w:ascii="Minion Pro Capt" w:hAnsi="Minion Pro Capt"/>
          <w:spacing w:val="-1"/>
          <w:sz w:val="24"/>
          <w:szCs w:val="24"/>
          <w:lang w:val="en-GB"/>
        </w:rPr>
        <w:t xml:space="preserve">astern’ and </w:t>
      </w:r>
      <w:r w:rsidR="00F34265">
        <w:rPr>
          <w:rFonts w:ascii="Minion Pro Capt" w:hAnsi="Minion Pro Capt"/>
          <w:spacing w:val="-1"/>
          <w:sz w:val="24"/>
          <w:szCs w:val="24"/>
          <w:lang w:val="en-GB"/>
        </w:rPr>
        <w:t xml:space="preserve">the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South E</w:t>
      </w:r>
      <w:r w:rsidR="007627EA" w:rsidRPr="00AA3FD6">
        <w:rPr>
          <w:rFonts w:ascii="Minion Pro Capt" w:hAnsi="Minion Pro Capt"/>
          <w:spacing w:val="-1"/>
          <w:sz w:val="24"/>
          <w:szCs w:val="24"/>
          <w:lang w:val="en-GB"/>
        </w:rPr>
        <w:t xml:space="preserve">ast’ regions have </w:t>
      </w:r>
      <w:r w:rsidR="00F34265">
        <w:rPr>
          <w:rFonts w:ascii="Minion Pro Capt" w:hAnsi="Minion Pro Capt"/>
          <w:spacing w:val="-1"/>
          <w:sz w:val="24"/>
          <w:szCs w:val="24"/>
          <w:lang w:val="en-GB"/>
        </w:rPr>
        <w:t xml:space="preserve">the </w:t>
      </w:r>
      <w:r w:rsidR="00E41F77">
        <w:rPr>
          <w:rFonts w:ascii="Minion Pro Capt" w:hAnsi="Minion Pro Capt"/>
          <w:spacing w:val="-1"/>
          <w:sz w:val="24"/>
          <w:szCs w:val="24"/>
          <w:lang w:val="en-GB"/>
        </w:rPr>
        <w:t xml:space="preserve">highest number </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 xml:space="preserve">of </w:t>
      </w:r>
      <w:r w:rsidR="007627EA" w:rsidRPr="00AA3FD6">
        <w:rPr>
          <w:rFonts w:ascii="Minion Pro Capt" w:hAnsi="Minion Pro Capt"/>
          <w:spacing w:val="-1"/>
          <w:sz w:val="24"/>
          <w:szCs w:val="24"/>
          <w:lang w:val="en-GB"/>
        </w:rPr>
        <w:t>PFAs</w:t>
      </w:r>
      <w:ins w:id="14" w:author="Samuel Langton" w:date="2021-01-22T14:32:00Z">
        <w:r w:rsidR="00787B60">
          <w:rPr>
            <w:rFonts w:ascii="Minion Pro Capt" w:hAnsi="Minion Pro Capt"/>
            <w:spacing w:val="-1"/>
            <w:sz w:val="24"/>
            <w:szCs w:val="24"/>
            <w:lang w:val="en-GB"/>
          </w:rPr>
          <w:t>, at</w:t>
        </w:r>
      </w:ins>
      <w:del w:id="15" w:author="Samuel Langton" w:date="2021-01-22T14:32:00Z">
        <w:r w:rsidR="00F34265" w:rsidDel="00787B60">
          <w:rPr>
            <w:rFonts w:ascii="Minion Pro Capt" w:hAnsi="Minion Pro Capt"/>
            <w:spacing w:val="-1"/>
            <w:sz w:val="24"/>
            <w:szCs w:val="24"/>
            <w:lang w:val="en-GB"/>
          </w:rPr>
          <w:delText xml:space="preserve"> of</w:delText>
        </w:r>
      </w:del>
      <w:r w:rsidR="00F34265">
        <w:rPr>
          <w:rFonts w:ascii="Minion Pro Capt" w:hAnsi="Minion Pro Capt"/>
          <w:spacing w:val="-1"/>
          <w:sz w:val="24"/>
          <w:szCs w:val="24"/>
          <w:lang w:val="en-GB"/>
        </w:rPr>
        <w:t xml:space="preserve"> six</w:t>
      </w:r>
      <w:r w:rsidR="007627EA" w:rsidRPr="00AA3FD6">
        <w:rPr>
          <w:rFonts w:ascii="Minion Pro Capt" w:hAnsi="Minion Pro Capt"/>
          <w:spacing w:val="-1"/>
          <w:sz w:val="24"/>
          <w:szCs w:val="24"/>
          <w:lang w:val="en-GB"/>
        </w:rPr>
        <w:t xml:space="preserve"> each. </w:t>
      </w:r>
      <w:r w:rsidR="00E41F77">
        <w:rPr>
          <w:rFonts w:ascii="Minion Pro Capt" w:hAnsi="Minion Pro Capt"/>
          <w:spacing w:val="-1"/>
          <w:sz w:val="24"/>
          <w:szCs w:val="24"/>
          <w:lang w:val="en-GB"/>
        </w:rPr>
        <w:t>According to</w:t>
      </w:r>
      <w:r w:rsidR="00361F0B">
        <w:rPr>
          <w:rFonts w:ascii="Minion Pro Capt" w:hAnsi="Minion Pro Capt"/>
          <w:spacing w:val="-1"/>
          <w:sz w:val="24"/>
          <w:szCs w:val="24"/>
          <w:lang w:val="en-GB"/>
        </w:rPr>
        <w:t xml:space="preserve"> the </w:t>
      </w:r>
      <w:r w:rsidR="00361F0B" w:rsidRPr="00AA3FD6">
        <w:rPr>
          <w:rFonts w:ascii="Minion Pro Capt" w:hAnsi="Minion Pro Capt"/>
          <w:spacing w:val="-1"/>
          <w:sz w:val="24"/>
          <w:szCs w:val="24"/>
          <w:lang w:val="en-GB"/>
        </w:rPr>
        <w:t>Crime and Disorder Act</w:t>
      </w:r>
      <w:r w:rsidR="00361F0B">
        <w:rPr>
          <w:rFonts w:ascii="Minion Pro Capt" w:hAnsi="Minion Pro Capt"/>
          <w:spacing w:val="-1"/>
          <w:sz w:val="24"/>
          <w:szCs w:val="24"/>
          <w:lang w:val="en-GB"/>
        </w:rPr>
        <w:t xml:space="preserve"> of </w:t>
      </w:r>
      <w:r w:rsidR="00361F0B" w:rsidRPr="00AA3FD6">
        <w:rPr>
          <w:rFonts w:ascii="Minion Pro Capt" w:hAnsi="Minion Pro Capt"/>
          <w:spacing w:val="-1"/>
          <w:sz w:val="24"/>
          <w:szCs w:val="24"/>
          <w:lang w:val="en-GB"/>
        </w:rPr>
        <w:t>1998</w:t>
      </w:r>
      <w:ins w:id="16" w:author="Samuel Langton" w:date="2021-01-22T14:32:00Z">
        <w:r w:rsidR="000C5C69">
          <w:rPr>
            <w:rFonts w:ascii="Minion Pro Capt" w:hAnsi="Minion Pro Capt"/>
            <w:spacing w:val="-1"/>
            <w:sz w:val="24"/>
            <w:szCs w:val="24"/>
            <w:lang w:val="en-GB"/>
          </w:rPr>
          <w:t xml:space="preserve"> </w:t>
        </w:r>
      </w:ins>
      <w:r w:rsidR="00F34265">
        <w:rPr>
          <w:rFonts w:ascii="Minion Pro Capt" w:hAnsi="Minion Pro Capt"/>
          <w:spacing w:val="-1"/>
          <w:sz w:val="24"/>
          <w:szCs w:val="24"/>
          <w:lang w:val="en-GB"/>
        </w:rPr>
        <w:t>t</w:t>
      </w:r>
      <w:r w:rsidR="007627EA" w:rsidRPr="00AA3FD6">
        <w:rPr>
          <w:rFonts w:ascii="Minion Pro Capt" w:hAnsi="Minion Pro Capt"/>
          <w:spacing w:val="-1"/>
          <w:sz w:val="24"/>
          <w:szCs w:val="24"/>
          <w:lang w:val="en-GB"/>
        </w:rPr>
        <w:t xml:space="preserve">he </w:t>
      </w:r>
      <w:r w:rsidR="007627EA" w:rsidRPr="00AA3FD6">
        <w:rPr>
          <w:rFonts w:ascii="Minion Pro Capt" w:hAnsi="Minion Pro Capt"/>
          <w:spacing w:val="-1"/>
          <w:sz w:val="24"/>
          <w:szCs w:val="24"/>
          <w:lang w:val="en-GB"/>
        </w:rPr>
        <w:lastRenderedPageBreak/>
        <w:t xml:space="preserve">PFAs </w:t>
      </w:r>
      <w:r w:rsidR="00117200">
        <w:rPr>
          <w:rFonts w:ascii="Minion Pro Capt" w:hAnsi="Minion Pro Capt"/>
          <w:spacing w:val="-1"/>
          <w:sz w:val="24"/>
          <w:szCs w:val="24"/>
          <w:lang w:val="en-GB"/>
        </w:rPr>
        <w:t xml:space="preserve">are expected to </w:t>
      </w:r>
      <w:r w:rsidR="007627EA" w:rsidRPr="00AA3FD6">
        <w:rPr>
          <w:rFonts w:ascii="Minion Pro Capt" w:hAnsi="Minion Pro Capt"/>
          <w:spacing w:val="-1"/>
          <w:sz w:val="24"/>
          <w:szCs w:val="24"/>
          <w:lang w:val="en-GB"/>
        </w:rPr>
        <w:t>work together to develop and implement strategies to protect the</w:t>
      </w:r>
      <w:r w:rsidR="00361F0B">
        <w:rPr>
          <w:rFonts w:ascii="Minion Pro Capt" w:hAnsi="Minion Pro Capt"/>
          <w:spacing w:val="-1"/>
          <w:sz w:val="24"/>
          <w:szCs w:val="24"/>
          <w:lang w:val="en-GB"/>
        </w:rPr>
        <w:t>ir respective local communities.</w:t>
      </w:r>
      <w:r w:rsidR="008D1FE7">
        <w:rPr>
          <w:rFonts w:ascii="Minion Pro Capt" w:hAnsi="Minion Pro Capt"/>
          <w:spacing w:val="-1"/>
          <w:sz w:val="24"/>
          <w:szCs w:val="24"/>
          <w:lang w:val="en-GB"/>
        </w:rPr>
        <w:t xml:space="preserve"> </w:t>
      </w:r>
    </w:p>
    <w:p w14:paraId="096FCA30" w14:textId="77777777" w:rsidR="00347237" w:rsidRPr="00347237" w:rsidRDefault="00347237" w:rsidP="00347237">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83840" behindDoc="0" locked="0" layoutInCell="1" allowOverlap="1" wp14:anchorId="4C33848B" wp14:editId="6F709B37">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sidR="000F53DE">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w:t>
      </w:r>
      <w:r w:rsidR="002A2340">
        <w:rPr>
          <w:rFonts w:ascii="Minion Pro Capt" w:hAnsi="Minion Pro Capt" w:cs="Times New Roman"/>
          <w:b w:val="0"/>
          <w:color w:val="auto"/>
          <w:spacing w:val="-1"/>
          <w:lang w:val="en-GB" w:eastAsia="en-US"/>
        </w:rPr>
        <w:t xml:space="preserve">(after cleaning) </w:t>
      </w:r>
      <w:r>
        <w:rPr>
          <w:rFonts w:ascii="Minion Pro Capt" w:hAnsi="Minion Pro Capt" w:cs="Times New Roman"/>
          <w:b w:val="0"/>
          <w:color w:val="auto"/>
          <w:spacing w:val="-1"/>
          <w:lang w:val="en-GB" w:eastAsia="en-US"/>
        </w:rPr>
        <w:t xml:space="preserve">for each PFA </w:t>
      </w:r>
      <w:r w:rsidR="002A2340">
        <w:rPr>
          <w:rFonts w:ascii="Minion Pro Capt" w:hAnsi="Minion Pro Capt" w:cs="Times New Roman"/>
          <w:b w:val="0"/>
          <w:color w:val="auto"/>
          <w:spacing w:val="-1"/>
          <w:lang w:val="en-GB" w:eastAsia="en-US"/>
        </w:rPr>
        <w:t>over our study period</w:t>
      </w:r>
      <w:r>
        <w:rPr>
          <w:rFonts w:ascii="Minion Pro Capt" w:hAnsi="Minion Pro Capt" w:cs="Times New Roman"/>
          <w:b w:val="0"/>
          <w:color w:val="auto"/>
          <w:spacing w:val="-1"/>
          <w:lang w:val="en-GB" w:eastAsia="en-US"/>
        </w:rPr>
        <w:t xml:space="preserve"> (i.e. from </w:t>
      </w:r>
      <w:r w:rsidRPr="00347237">
        <w:rPr>
          <w:rFonts w:ascii="Minion Pro Capt" w:hAnsi="Minion Pro Capt" w:cs="Times New Roman"/>
          <w:b w:val="0"/>
          <w:color w:val="auto"/>
          <w:spacing w:val="-1"/>
          <w:lang w:val="en-GB" w:eastAsia="en-US"/>
        </w:rPr>
        <w:t>October 20, 2020 to January 20, 2020</w:t>
      </w:r>
      <w:r w:rsidR="002A2340">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14:paraId="20AC541A" w14:textId="1C2504FE" w:rsidR="006205B0" w:rsidRDefault="00816675" w:rsidP="00DC163F">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For this study, w</w:t>
      </w:r>
      <w:r w:rsidR="00C70C91">
        <w:rPr>
          <w:rFonts w:ascii="Minion Pro Capt" w:hAnsi="Minion Pro Capt"/>
          <w:spacing w:val="-1"/>
          <w:sz w:val="24"/>
          <w:szCs w:val="24"/>
          <w:lang w:val="en-GB"/>
        </w:rPr>
        <w:t xml:space="preserve">e downloaded the publicly available tweets </w:t>
      </w:r>
      <w:r w:rsidR="00F54588">
        <w:rPr>
          <w:rFonts w:ascii="Minion Pro Capt" w:hAnsi="Minion Pro Capt"/>
          <w:spacing w:val="-1"/>
          <w:sz w:val="24"/>
          <w:szCs w:val="24"/>
          <w:lang w:val="en-GB"/>
        </w:rPr>
        <w:t>relating to the police or</w:t>
      </w:r>
      <w:r w:rsidR="00C70C91">
        <w:rPr>
          <w:rFonts w:ascii="Minion Pro Capt" w:hAnsi="Minion Pro Capt"/>
          <w:spacing w:val="-1"/>
          <w:sz w:val="24"/>
          <w:szCs w:val="24"/>
          <w:lang w:val="en-GB"/>
        </w:rPr>
        <w:t xml:space="preserve"> policing from </w:t>
      </w:r>
      <w:r w:rsidR="00C70C91" w:rsidRPr="00AA3FD6">
        <w:rPr>
          <w:rFonts w:ascii="Minion Pro Capt" w:hAnsi="Minion Pro Capt"/>
          <w:spacing w:val="-1"/>
          <w:sz w:val="24"/>
          <w:szCs w:val="24"/>
          <w:lang w:val="en-GB"/>
        </w:rPr>
        <w:t xml:space="preserve">October 20, 2020 to </w:t>
      </w:r>
      <w:r w:rsidR="00C70C91">
        <w:rPr>
          <w:rFonts w:ascii="Minion Pro Capt" w:hAnsi="Minion Pro Capt"/>
          <w:spacing w:val="-1"/>
          <w:sz w:val="24"/>
          <w:szCs w:val="24"/>
          <w:lang w:val="en-GB"/>
        </w:rPr>
        <w:t xml:space="preserve">January </w:t>
      </w:r>
      <w:r w:rsidR="00C70C91" w:rsidRPr="00AA3FD6">
        <w:rPr>
          <w:rFonts w:ascii="Minion Pro Capt" w:hAnsi="Minion Pro Capt"/>
          <w:spacing w:val="-1"/>
          <w:sz w:val="24"/>
          <w:szCs w:val="24"/>
          <w:lang w:val="en-GB"/>
        </w:rPr>
        <w:t>20, 2020 (</w:t>
      </w:r>
      <w:r w:rsidR="00C70C91">
        <w:rPr>
          <w:rFonts w:ascii="Minion Pro Capt" w:hAnsi="Minion Pro Capt"/>
          <w:spacing w:val="-1"/>
          <w:sz w:val="24"/>
          <w:szCs w:val="24"/>
          <w:lang w:val="en-GB"/>
        </w:rPr>
        <w:t>3 months)</w:t>
      </w:r>
      <w:r>
        <w:rPr>
          <w:rFonts w:ascii="Minion Pro Capt" w:hAnsi="Minion Pro Capt"/>
          <w:spacing w:val="-1"/>
          <w:sz w:val="24"/>
          <w:szCs w:val="24"/>
          <w:lang w:val="en-GB"/>
        </w:rPr>
        <w:t xml:space="preserve">. </w:t>
      </w:r>
      <w:r w:rsidR="00C340E8">
        <w:rPr>
          <w:rFonts w:ascii="Minion Pro Capt" w:hAnsi="Minion Pro Capt"/>
          <w:spacing w:val="-1"/>
          <w:sz w:val="24"/>
          <w:szCs w:val="24"/>
          <w:lang w:val="en-GB"/>
        </w:rPr>
        <w:t>This time period covers the second and the third national COVID-19 lockdowns across the UK</w:t>
      </w:r>
      <w:r>
        <w:rPr>
          <w:rFonts w:ascii="Minion Pro Capt" w:hAnsi="Minion Pro Capt"/>
          <w:spacing w:val="-1"/>
          <w:sz w:val="24"/>
          <w:szCs w:val="24"/>
          <w:lang w:val="en-GB"/>
        </w:rPr>
        <w:t xml:space="preserve">, and therefore, </w:t>
      </w:r>
      <w:r w:rsidR="003076B3">
        <w:rPr>
          <w:rFonts w:ascii="Minion Pro Capt" w:hAnsi="Minion Pro Capt"/>
          <w:spacing w:val="-1"/>
          <w:sz w:val="24"/>
          <w:szCs w:val="24"/>
          <w:lang w:val="en-GB"/>
        </w:rPr>
        <w:t xml:space="preserve">police had increased tasks </w:t>
      </w:r>
      <w:r>
        <w:rPr>
          <w:rFonts w:ascii="Minion Pro Capt" w:hAnsi="Minion Pro Capt"/>
          <w:spacing w:val="-1"/>
          <w:sz w:val="24"/>
          <w:szCs w:val="24"/>
          <w:lang w:val="en-GB"/>
        </w:rPr>
        <w:t xml:space="preserve">during the </w:t>
      </w:r>
      <w:r w:rsidR="003076B3">
        <w:rPr>
          <w:rFonts w:ascii="Minion Pro Capt" w:hAnsi="Minion Pro Capt"/>
          <w:spacing w:val="-1"/>
          <w:sz w:val="24"/>
          <w:szCs w:val="24"/>
          <w:lang w:val="en-GB"/>
        </w:rPr>
        <w:t>study period.</w:t>
      </w:r>
      <w:r w:rsidR="00C340E8">
        <w:rPr>
          <w:rFonts w:ascii="Minion Pro Capt" w:hAnsi="Minion Pro Capt"/>
          <w:spacing w:val="-1"/>
          <w:sz w:val="24"/>
          <w:szCs w:val="24"/>
          <w:lang w:val="en-GB"/>
        </w:rPr>
        <w:t xml:space="preserve"> </w:t>
      </w:r>
      <w:r w:rsidR="00FC3FD2">
        <w:rPr>
          <w:rFonts w:ascii="Minion Pro Capt" w:hAnsi="Minion Pro Capt"/>
          <w:spacing w:val="-1"/>
          <w:sz w:val="24"/>
          <w:szCs w:val="24"/>
          <w:lang w:val="en-GB"/>
        </w:rPr>
        <w:t xml:space="preserve">We carried out the </w:t>
      </w:r>
      <w:r w:rsidR="00C70C91">
        <w:rPr>
          <w:rFonts w:ascii="Minion Pro Capt" w:hAnsi="Minion Pro Capt"/>
          <w:spacing w:val="-1"/>
          <w:sz w:val="24"/>
          <w:szCs w:val="24"/>
          <w:lang w:val="en-GB"/>
        </w:rPr>
        <w:t xml:space="preserve">data download </w:t>
      </w:r>
      <w:r w:rsidR="00A67B16" w:rsidRPr="00AA3FD6">
        <w:rPr>
          <w:rFonts w:ascii="Minion Pro Capt" w:hAnsi="Minion Pro Capt"/>
          <w:spacing w:val="-1"/>
          <w:sz w:val="24"/>
          <w:szCs w:val="24"/>
          <w:lang w:val="en-GB"/>
        </w:rPr>
        <w:t>twice a day</w:t>
      </w:r>
      <w:r w:rsidR="00C70C91">
        <w:rPr>
          <w:rFonts w:ascii="Minion Pro Capt" w:hAnsi="Minion Pro Capt"/>
          <w:spacing w:val="-1"/>
          <w:sz w:val="24"/>
          <w:szCs w:val="24"/>
          <w:lang w:val="en-GB"/>
        </w:rPr>
        <w:t xml:space="preserve"> (morning and night)</w:t>
      </w:r>
      <w:r w:rsidR="003076B3">
        <w:rPr>
          <w:rFonts w:ascii="Minion Pro Capt" w:hAnsi="Minion Pro Capt"/>
          <w:spacing w:val="-1"/>
          <w:sz w:val="24"/>
          <w:szCs w:val="24"/>
          <w:lang w:val="en-GB"/>
        </w:rPr>
        <w:t xml:space="preserve">. Each time, the Twitter API retrieves </w:t>
      </w:r>
      <w:r w:rsidR="00EE58AF">
        <w:rPr>
          <w:rFonts w:ascii="Minion Pro Capt" w:hAnsi="Minion Pro Capt"/>
          <w:spacing w:val="-1"/>
          <w:sz w:val="24"/>
          <w:szCs w:val="24"/>
          <w:lang w:val="en-GB"/>
        </w:rPr>
        <w:t>tweets from the past 7 days</w:t>
      </w:r>
      <w:r w:rsidR="003076B3">
        <w:rPr>
          <w:rFonts w:ascii="Minion Pro Capt" w:hAnsi="Minion Pro Capt"/>
          <w:spacing w:val="-1"/>
          <w:sz w:val="24"/>
          <w:szCs w:val="24"/>
          <w:lang w:val="en-GB"/>
        </w:rPr>
        <w:t xml:space="preserve"> </w:t>
      </w:r>
      <w:r w:rsidR="00EE58AF">
        <w:rPr>
          <w:rFonts w:ascii="Minion Pro Capt" w:hAnsi="Minion Pro Capt"/>
          <w:spacing w:val="-1"/>
          <w:sz w:val="24"/>
          <w:szCs w:val="24"/>
          <w:lang w:val="en-GB"/>
        </w:rPr>
        <w:t>to the current time</w:t>
      </w:r>
      <w:r w:rsidR="001B63FA">
        <w:rPr>
          <w:rFonts w:ascii="Minion Pro Capt" w:hAnsi="Minion Pro Capt"/>
          <w:spacing w:val="-1"/>
          <w:sz w:val="24"/>
          <w:szCs w:val="24"/>
          <w:lang w:val="en-GB"/>
        </w:rPr>
        <w:t xml:space="preserve"> (real-time)</w:t>
      </w:r>
      <w:r w:rsidR="00EE58AF">
        <w:rPr>
          <w:rFonts w:ascii="Minion Pro Capt" w:hAnsi="Minion Pro Capt"/>
          <w:spacing w:val="-1"/>
          <w:sz w:val="24"/>
          <w:szCs w:val="24"/>
          <w:lang w:val="en-GB"/>
        </w:rPr>
        <w:t xml:space="preserve">. We focus only on </w:t>
      </w:r>
      <w:r w:rsidR="00FC3FD2">
        <w:rPr>
          <w:rFonts w:ascii="Minion Pro Capt" w:hAnsi="Minion Pro Capt"/>
          <w:spacing w:val="-1"/>
          <w:sz w:val="24"/>
          <w:szCs w:val="24"/>
          <w:lang w:val="en-GB"/>
        </w:rPr>
        <w:t xml:space="preserve">tweets containing the specified </w:t>
      </w:r>
      <w:r w:rsidR="00AB0E82">
        <w:rPr>
          <w:rFonts w:ascii="Minion Pro Capt" w:hAnsi="Minion Pro Capt"/>
          <w:spacing w:val="-1"/>
          <w:sz w:val="24"/>
          <w:szCs w:val="24"/>
          <w:lang w:val="en-GB"/>
        </w:rPr>
        <w:t xml:space="preserve">police-related </w:t>
      </w:r>
      <w:r w:rsidR="00EE58AF">
        <w:rPr>
          <w:rFonts w:ascii="Minion Pro Capt" w:hAnsi="Minion Pro Capt"/>
          <w:spacing w:val="-1"/>
          <w:sz w:val="24"/>
          <w:szCs w:val="24"/>
          <w:lang w:val="en-GB"/>
        </w:rPr>
        <w:t xml:space="preserve">hashtags and/or </w:t>
      </w:r>
      <w:r w:rsidR="00AB0E82">
        <w:rPr>
          <w:rFonts w:ascii="Minion Pro Capt" w:hAnsi="Minion Pro Capt"/>
          <w:spacing w:val="-1"/>
          <w:sz w:val="24"/>
          <w:szCs w:val="24"/>
          <w:lang w:val="en-GB"/>
        </w:rPr>
        <w:t>keywords</w:t>
      </w:r>
      <w:r w:rsidR="00EE58AF">
        <w:rPr>
          <w:rFonts w:ascii="Minion Pro Capt" w:hAnsi="Minion Pro Capt"/>
          <w:spacing w:val="-1"/>
          <w:sz w:val="24"/>
          <w:szCs w:val="24"/>
          <w:lang w:val="en-GB"/>
        </w:rPr>
        <w:t>.</w:t>
      </w:r>
      <w:r w:rsidR="00AB0E82">
        <w:rPr>
          <w:rFonts w:ascii="Minion Pro Capt" w:hAnsi="Minion Pro Capt"/>
          <w:spacing w:val="-1"/>
          <w:sz w:val="24"/>
          <w:szCs w:val="24"/>
          <w:lang w:val="en-GB"/>
        </w:rPr>
        <w:t xml:space="preserve"> </w:t>
      </w:r>
      <w:r w:rsidR="003076B3">
        <w:rPr>
          <w:rFonts w:ascii="Minion Pro Capt" w:hAnsi="Minion Pro Capt"/>
          <w:spacing w:val="-1"/>
          <w:sz w:val="24"/>
          <w:szCs w:val="24"/>
          <w:lang w:val="en-GB"/>
        </w:rPr>
        <w:t xml:space="preserve">This task is followed by data cleaning in which </w:t>
      </w:r>
      <w:r w:rsidR="00C934CF" w:rsidRPr="00AA3FD6">
        <w:rPr>
          <w:rFonts w:ascii="Minion Pro Capt" w:hAnsi="Minion Pro Capt"/>
          <w:spacing w:val="-1"/>
          <w:sz w:val="24"/>
          <w:szCs w:val="24"/>
          <w:lang w:val="en-GB"/>
        </w:rPr>
        <w:t xml:space="preserve">all duplicates and spurious texts, </w:t>
      </w:r>
      <w:r w:rsidR="00FC3FD2">
        <w:rPr>
          <w:rFonts w:ascii="Minion Pro Capt" w:hAnsi="Minion Pro Capt"/>
          <w:spacing w:val="-1"/>
          <w:sz w:val="24"/>
          <w:szCs w:val="24"/>
          <w:lang w:val="en-GB"/>
        </w:rPr>
        <w:t xml:space="preserve">including the </w:t>
      </w:r>
      <w:r w:rsidR="00C934CF" w:rsidRPr="00AA3FD6">
        <w:rPr>
          <w:rFonts w:ascii="Minion Pro Capt" w:hAnsi="Minion Pro Capt"/>
          <w:spacing w:val="-1"/>
          <w:sz w:val="24"/>
          <w:szCs w:val="24"/>
          <w:lang w:val="en-GB"/>
        </w:rPr>
        <w:t>punctuations, hashtags, emojis and stop words</w:t>
      </w:r>
      <w:r w:rsidR="003076B3">
        <w:rPr>
          <w:rFonts w:ascii="Minion Pro Capt" w:hAnsi="Minion Pro Capt"/>
          <w:spacing w:val="-1"/>
          <w:sz w:val="24"/>
          <w:szCs w:val="24"/>
          <w:lang w:val="en-GB"/>
        </w:rPr>
        <w:t>, are eliminated</w:t>
      </w:r>
      <w:r w:rsidR="00C934CF" w:rsidRPr="00AA3FD6">
        <w:rPr>
          <w:rFonts w:ascii="Minion Pro Capt" w:hAnsi="Minion Pro Capt"/>
          <w:spacing w:val="-1"/>
          <w:sz w:val="24"/>
          <w:szCs w:val="24"/>
          <w:lang w:val="en-GB"/>
        </w:rPr>
        <w:t>.</w:t>
      </w:r>
      <w:r w:rsidR="00C934CF">
        <w:rPr>
          <w:rFonts w:ascii="Minion Pro Capt" w:hAnsi="Minion Pro Capt"/>
          <w:spacing w:val="-1"/>
          <w:sz w:val="24"/>
          <w:szCs w:val="24"/>
          <w:lang w:val="en-GB"/>
        </w:rPr>
        <w:t xml:space="preserve"> </w:t>
      </w:r>
      <w:r w:rsidR="00AB0E82">
        <w:rPr>
          <w:rFonts w:ascii="Minion Pro Capt" w:hAnsi="Minion Pro Capt"/>
          <w:spacing w:val="-1"/>
          <w:sz w:val="24"/>
          <w:szCs w:val="24"/>
          <w:lang w:val="en-GB"/>
        </w:rPr>
        <w:t>W</w:t>
      </w:r>
      <w:r w:rsidR="00D96B84">
        <w:rPr>
          <w:rFonts w:ascii="Minion Pro Capt" w:hAnsi="Minion Pro Capt"/>
          <w:spacing w:val="-1"/>
          <w:sz w:val="24"/>
          <w:szCs w:val="24"/>
          <w:lang w:val="en-GB"/>
        </w:rPr>
        <w:t>e</w:t>
      </w:r>
      <w:r w:rsidR="00AB0E82">
        <w:rPr>
          <w:rFonts w:ascii="Minion Pro Capt" w:hAnsi="Minion Pro Capt"/>
          <w:spacing w:val="-1"/>
          <w:sz w:val="24"/>
          <w:szCs w:val="24"/>
          <w:lang w:val="en-GB"/>
        </w:rPr>
        <w:t xml:space="preserve"> also</w:t>
      </w:r>
      <w:r w:rsidR="00D96B84">
        <w:rPr>
          <w:rFonts w:ascii="Minion Pro Capt" w:hAnsi="Minion Pro Capt"/>
          <w:spacing w:val="-1"/>
          <w:sz w:val="24"/>
          <w:szCs w:val="24"/>
          <w:lang w:val="en-GB"/>
        </w:rPr>
        <w:t xml:space="preserve"> remove</w:t>
      </w:r>
      <w:r w:rsidR="00AB0E82">
        <w:rPr>
          <w:rFonts w:ascii="Minion Pro Capt" w:hAnsi="Minion Pro Capt"/>
          <w:spacing w:val="-1"/>
          <w:sz w:val="24"/>
          <w:szCs w:val="24"/>
          <w:lang w:val="en-GB"/>
        </w:rPr>
        <w:t>d</w:t>
      </w:r>
      <w:r w:rsidR="00D96B84">
        <w:rPr>
          <w:rFonts w:ascii="Minion Pro Capt" w:hAnsi="Minion Pro Capt"/>
          <w:spacing w:val="-1"/>
          <w:sz w:val="24"/>
          <w:szCs w:val="24"/>
          <w:lang w:val="en-GB"/>
        </w:rPr>
        <w:t xml:space="preserve"> re-tweets, </w:t>
      </w:r>
      <w:r w:rsidR="00AB0E82">
        <w:rPr>
          <w:rFonts w:ascii="Minion Pro Capt" w:hAnsi="Minion Pro Capt"/>
          <w:spacing w:val="-1"/>
          <w:sz w:val="24"/>
          <w:szCs w:val="24"/>
          <w:lang w:val="en-GB"/>
        </w:rPr>
        <w:t xml:space="preserve">but </w:t>
      </w:r>
      <w:r w:rsidR="00D96B84">
        <w:rPr>
          <w:rFonts w:ascii="Minion Pro Capt" w:hAnsi="Minion Pro Capt"/>
          <w:spacing w:val="-1"/>
          <w:sz w:val="24"/>
          <w:szCs w:val="24"/>
          <w:lang w:val="en-GB"/>
        </w:rPr>
        <w:t>retain</w:t>
      </w:r>
      <w:r w:rsidR="003076B3">
        <w:rPr>
          <w:rFonts w:ascii="Minion Pro Capt" w:hAnsi="Minion Pro Capt"/>
          <w:spacing w:val="-1"/>
          <w:sz w:val="24"/>
          <w:szCs w:val="24"/>
          <w:lang w:val="en-GB"/>
        </w:rPr>
        <w:t>ed</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 xml:space="preserve"> the </w:t>
      </w:r>
      <w:r w:rsidR="003076B3">
        <w:rPr>
          <w:rFonts w:ascii="Minion Pro Capt" w:hAnsi="Minion Pro Capt"/>
          <w:spacing w:val="-1"/>
          <w:sz w:val="24"/>
          <w:szCs w:val="24"/>
          <w:lang w:val="en-GB"/>
        </w:rPr>
        <w:t>‘r</w:t>
      </w:r>
      <w:r w:rsidR="00D96B84">
        <w:rPr>
          <w:rFonts w:ascii="Minion Pro Capt" w:hAnsi="Minion Pro Capt"/>
          <w:spacing w:val="-1"/>
          <w:sz w:val="24"/>
          <w:szCs w:val="24"/>
          <w:lang w:val="en-GB"/>
        </w:rPr>
        <w:t>eplies</w:t>
      </w:r>
      <w:r w:rsidR="003076B3">
        <w:rPr>
          <w:rFonts w:ascii="Minion Pro Capt" w:hAnsi="Minion Pro Capt"/>
          <w:spacing w:val="-1"/>
          <w:sz w:val="24"/>
          <w:szCs w:val="24"/>
          <w:lang w:val="en-GB"/>
        </w:rPr>
        <w:t>’</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(that contain the keywords)</w:t>
      </w:r>
      <w:r w:rsidR="003076B3">
        <w:rPr>
          <w:rFonts w:ascii="Minion Pro Capt" w:hAnsi="Minion Pro Capt"/>
          <w:spacing w:val="-1"/>
          <w:sz w:val="24"/>
          <w:szCs w:val="24"/>
          <w:lang w:val="en-GB"/>
        </w:rPr>
        <w:t xml:space="preserve">. We then </w:t>
      </w:r>
      <w:r w:rsidR="008D1FE7">
        <w:rPr>
          <w:rFonts w:ascii="Minion Pro Capt" w:hAnsi="Minion Pro Capt"/>
          <w:spacing w:val="-1"/>
          <w:sz w:val="24"/>
          <w:szCs w:val="24"/>
          <w:lang w:val="en-GB"/>
        </w:rPr>
        <w:t xml:space="preserve">geocoded the tweets using </w:t>
      </w:r>
      <w:r w:rsidR="003076B3">
        <w:rPr>
          <w:rFonts w:ascii="Minion Pro Capt" w:hAnsi="Minion Pro Capt"/>
          <w:spacing w:val="-1"/>
          <w:sz w:val="24"/>
          <w:szCs w:val="24"/>
          <w:lang w:val="en-GB"/>
        </w:rPr>
        <w:t>our</w:t>
      </w:r>
      <w:r w:rsidR="008D1FE7">
        <w:rPr>
          <w:rFonts w:ascii="Minion Pro Capt" w:hAnsi="Minion Pro Capt"/>
          <w:spacing w:val="-1"/>
          <w:sz w:val="24"/>
          <w:szCs w:val="24"/>
          <w:lang w:val="en-GB"/>
        </w:rPr>
        <w:t xml:space="preserve"> PFA-location lookup table</w:t>
      </w:r>
      <w:r w:rsidR="00ED33A9">
        <w:rPr>
          <w:rFonts w:ascii="Minion Pro Capt" w:hAnsi="Minion Pro Capt"/>
          <w:spacing w:val="-1"/>
          <w:sz w:val="24"/>
          <w:szCs w:val="24"/>
          <w:lang w:val="en-GB"/>
        </w:rPr>
        <w:t xml:space="preserve">, to achieve a geocoding accuracy of 92%. </w:t>
      </w:r>
      <w:del w:id="17" w:author="Samuel Langton" w:date="2021-01-22T14:33:00Z">
        <w:r w:rsidR="006F775A" w:rsidDel="00AF76A6">
          <w:rPr>
            <w:rFonts w:ascii="Minion Pro Capt" w:hAnsi="Minion Pro Capt"/>
            <w:spacing w:val="-1"/>
            <w:sz w:val="24"/>
            <w:szCs w:val="24"/>
            <w:lang w:val="en-GB"/>
          </w:rPr>
          <w:delText>I</w:delText>
        </w:r>
        <w:r w:rsidR="00FE4FD1" w:rsidDel="00AF76A6">
          <w:rPr>
            <w:rFonts w:ascii="Minion Pro Capt" w:hAnsi="Minion Pro Capt"/>
            <w:spacing w:val="-1"/>
            <w:sz w:val="24"/>
            <w:szCs w:val="24"/>
            <w:lang w:val="en-GB"/>
          </w:rPr>
          <w:delText xml:space="preserve">nserted </w:delText>
        </w:r>
      </w:del>
      <w:ins w:id="18" w:author="Samuel Langton" w:date="2021-01-22T14:34:00Z">
        <w:r w:rsidR="007E7FB1">
          <w:rPr>
            <w:rFonts w:ascii="Minion Pro Capt" w:hAnsi="Minion Pro Capt"/>
            <w:spacing w:val="-1"/>
            <w:sz w:val="24"/>
            <w:szCs w:val="24"/>
            <w:lang w:val="en-GB"/>
          </w:rPr>
          <w:t xml:space="preserve">The </w:t>
        </w:r>
      </w:ins>
      <w:r w:rsidR="00FE4FD1">
        <w:rPr>
          <w:rFonts w:ascii="Minion Pro Capt" w:hAnsi="Minion Pro Capt"/>
          <w:spacing w:val="-1"/>
          <w:sz w:val="24"/>
          <w:szCs w:val="24"/>
          <w:lang w:val="en-GB"/>
        </w:rPr>
        <w:t>stacked histogram</w:t>
      </w:r>
      <w:r w:rsidR="009A01C9">
        <w:rPr>
          <w:rFonts w:ascii="Minion Pro Capt" w:hAnsi="Minion Pro Capt"/>
          <w:spacing w:val="-1"/>
          <w:sz w:val="24"/>
          <w:szCs w:val="24"/>
          <w:lang w:val="en-GB"/>
        </w:rPr>
        <w:t>s in Figure 3</w:t>
      </w:r>
      <w:r w:rsidR="00FE4FD1">
        <w:rPr>
          <w:rFonts w:ascii="Minion Pro Capt" w:hAnsi="Minion Pro Capt"/>
          <w:spacing w:val="-1"/>
          <w:sz w:val="24"/>
          <w:szCs w:val="24"/>
          <w:lang w:val="en-GB"/>
        </w:rPr>
        <w:t xml:space="preserve"> show the </w:t>
      </w:r>
      <w:r w:rsidR="00101BFD">
        <w:rPr>
          <w:rFonts w:ascii="Minion Pro Capt" w:hAnsi="Minion Pro Capt"/>
          <w:spacing w:val="-1"/>
          <w:sz w:val="24"/>
          <w:szCs w:val="24"/>
          <w:lang w:val="en-GB"/>
        </w:rPr>
        <w:t xml:space="preserve">total </w:t>
      </w:r>
      <w:r w:rsidR="00FE4FD1">
        <w:rPr>
          <w:rFonts w:ascii="Minion Pro Capt" w:hAnsi="Minion Pro Capt"/>
          <w:spacing w:val="-1"/>
          <w:sz w:val="24"/>
          <w:szCs w:val="24"/>
          <w:lang w:val="en-GB"/>
        </w:rPr>
        <w:t xml:space="preserve">volume of the tweets downloaded per PFA, with the </w:t>
      </w:r>
      <w:r w:rsidR="00101BFD">
        <w:rPr>
          <w:rFonts w:ascii="Minion Pro Capt" w:hAnsi="Minion Pro Capt"/>
          <w:spacing w:val="-1"/>
          <w:sz w:val="24"/>
          <w:szCs w:val="24"/>
          <w:lang w:val="en-GB"/>
        </w:rPr>
        <w:t xml:space="preserve">red </w:t>
      </w:r>
      <w:r w:rsidR="00FE4FD1">
        <w:rPr>
          <w:rFonts w:ascii="Minion Pro Capt" w:hAnsi="Minion Pro Capt"/>
          <w:spacing w:val="-1"/>
          <w:sz w:val="24"/>
          <w:szCs w:val="24"/>
          <w:lang w:val="en-GB"/>
        </w:rPr>
        <w:t xml:space="preserve">sub-bar </w:t>
      </w:r>
      <w:r w:rsidR="00A87D47">
        <w:rPr>
          <w:rFonts w:ascii="Minion Pro Capt" w:hAnsi="Minion Pro Capt"/>
          <w:spacing w:val="-1"/>
          <w:sz w:val="24"/>
          <w:szCs w:val="24"/>
          <w:lang w:val="en-GB"/>
        </w:rPr>
        <w:t xml:space="preserve">and the percentage values </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in red</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 xml:space="preserve"> showing the proportion of tweets </w:t>
      </w:r>
      <w:r w:rsidR="00101BFD">
        <w:rPr>
          <w:rFonts w:ascii="Minion Pro Capt" w:hAnsi="Minion Pro Capt"/>
          <w:spacing w:val="-1"/>
          <w:sz w:val="24"/>
          <w:szCs w:val="24"/>
          <w:lang w:val="en-GB"/>
        </w:rPr>
        <w:t>containing</w:t>
      </w:r>
      <w:r w:rsidR="00FE4FD1">
        <w:rPr>
          <w:rFonts w:ascii="Minion Pro Capt" w:hAnsi="Minion Pro Capt"/>
          <w:spacing w:val="-1"/>
          <w:sz w:val="24"/>
          <w:szCs w:val="24"/>
          <w:lang w:val="en-GB"/>
        </w:rPr>
        <w:t xml:space="preserve"> pandemic-related </w:t>
      </w:r>
      <w:r w:rsidR="006F775A">
        <w:rPr>
          <w:rFonts w:ascii="Minion Pro Capt" w:hAnsi="Minion Pro Capt"/>
          <w:spacing w:val="-1"/>
          <w:sz w:val="24"/>
          <w:szCs w:val="24"/>
          <w:lang w:val="en-GB"/>
        </w:rPr>
        <w:t xml:space="preserve">hashtags or </w:t>
      </w:r>
      <w:r w:rsidR="00FE4FD1">
        <w:rPr>
          <w:rFonts w:ascii="Minion Pro Capt" w:hAnsi="Minion Pro Capt"/>
          <w:spacing w:val="-1"/>
          <w:sz w:val="24"/>
          <w:szCs w:val="24"/>
          <w:lang w:val="en-GB"/>
        </w:rPr>
        <w:t xml:space="preserve">keywords. </w:t>
      </w:r>
      <w:r w:rsidR="006F775A">
        <w:rPr>
          <w:rFonts w:ascii="Minion Pro Capt" w:hAnsi="Minion Pro Capt"/>
          <w:spacing w:val="-1"/>
          <w:sz w:val="24"/>
          <w:szCs w:val="24"/>
          <w:lang w:val="en-GB"/>
        </w:rPr>
        <w:t xml:space="preserve">It is clear that </w:t>
      </w:r>
      <w:r w:rsidR="00A87D47">
        <w:rPr>
          <w:rFonts w:ascii="Minion Pro Capt" w:hAnsi="Minion Pro Capt"/>
          <w:spacing w:val="-1"/>
          <w:sz w:val="24"/>
          <w:szCs w:val="24"/>
          <w:lang w:val="en-GB"/>
        </w:rPr>
        <w:t xml:space="preserve">the majority of </w:t>
      </w:r>
      <w:del w:id="19" w:author="Samuel Langton" w:date="2021-01-22T14:34:00Z">
        <w:r w:rsidR="006F775A" w:rsidDel="002B36A1">
          <w:rPr>
            <w:rFonts w:ascii="Minion Pro Capt" w:hAnsi="Minion Pro Capt"/>
            <w:spacing w:val="-1"/>
            <w:sz w:val="24"/>
            <w:szCs w:val="24"/>
            <w:lang w:val="en-GB"/>
          </w:rPr>
          <w:delText xml:space="preserve">the </w:delText>
        </w:r>
      </w:del>
      <w:r w:rsidR="00A87D47">
        <w:rPr>
          <w:rFonts w:ascii="Minion Pro Capt" w:hAnsi="Minion Pro Capt"/>
          <w:spacing w:val="-1"/>
          <w:sz w:val="24"/>
          <w:szCs w:val="24"/>
          <w:lang w:val="en-GB"/>
        </w:rPr>
        <w:t>PFAs ha</w:t>
      </w:r>
      <w:del w:id="20" w:author="Samuel Langton" w:date="2021-01-22T14:34:00Z">
        <w:r w:rsidR="00A87D47" w:rsidDel="00004BDC">
          <w:rPr>
            <w:rFonts w:ascii="Minion Pro Capt" w:hAnsi="Minion Pro Capt"/>
            <w:spacing w:val="-1"/>
            <w:sz w:val="24"/>
            <w:szCs w:val="24"/>
            <w:lang w:val="en-GB"/>
          </w:rPr>
          <w:delText>s</w:delText>
        </w:r>
      </w:del>
      <w:ins w:id="21" w:author="Samuel Langton" w:date="2021-01-22T14:34:00Z">
        <w:r w:rsidR="00004BDC">
          <w:rPr>
            <w:rFonts w:ascii="Minion Pro Capt" w:hAnsi="Minion Pro Capt"/>
            <w:spacing w:val="-1"/>
            <w:sz w:val="24"/>
            <w:szCs w:val="24"/>
            <w:lang w:val="en-GB"/>
          </w:rPr>
          <w:t>ve</w:t>
        </w:r>
      </w:ins>
      <w:r w:rsidR="00A87D47">
        <w:rPr>
          <w:rFonts w:ascii="Minion Pro Capt" w:hAnsi="Minion Pro Capt"/>
          <w:spacing w:val="-1"/>
          <w:sz w:val="24"/>
          <w:szCs w:val="24"/>
          <w:lang w:val="en-GB"/>
        </w:rPr>
        <w:t xml:space="preserve"> </w:t>
      </w:r>
      <w:r w:rsidR="00A87D47" w:rsidRPr="00AA3FD6">
        <w:rPr>
          <w:rFonts w:ascii="Minion Pro Capt" w:hAnsi="Minion Pro Capt"/>
          <w:spacing w:val="-1"/>
          <w:sz w:val="24"/>
          <w:szCs w:val="24"/>
          <w:lang w:val="en-GB"/>
        </w:rPr>
        <w:t xml:space="preserve">between 5–8% </w:t>
      </w:r>
      <w:ins w:id="22" w:author="Samuel Langton" w:date="2021-01-22T14:34:00Z">
        <w:r w:rsidR="005E20BA">
          <w:rPr>
            <w:rFonts w:ascii="Minion Pro Capt" w:hAnsi="Minion Pro Capt"/>
            <w:spacing w:val="-1"/>
            <w:sz w:val="24"/>
            <w:szCs w:val="24"/>
            <w:lang w:val="en-GB"/>
          </w:rPr>
          <w:t xml:space="preserve">of </w:t>
        </w:r>
      </w:ins>
      <w:r w:rsidR="006F775A">
        <w:rPr>
          <w:rFonts w:ascii="Minion Pro Capt" w:hAnsi="Minion Pro Capt"/>
          <w:spacing w:val="-1"/>
          <w:sz w:val="24"/>
          <w:szCs w:val="24"/>
          <w:lang w:val="en-GB"/>
        </w:rPr>
        <w:t>tweets that focus on</w:t>
      </w:r>
      <w:r w:rsidR="00A87D47">
        <w:rPr>
          <w:rFonts w:ascii="Minion Pro Capt" w:hAnsi="Minion Pro Capt"/>
          <w:spacing w:val="-1"/>
          <w:sz w:val="24"/>
          <w:szCs w:val="24"/>
          <w:lang w:val="en-GB"/>
        </w:rPr>
        <w:t xml:space="preserve"> policing </w:t>
      </w:r>
      <w:r w:rsidR="006F775A">
        <w:rPr>
          <w:rFonts w:ascii="Minion Pro Capt" w:hAnsi="Minion Pro Capt"/>
          <w:spacing w:val="-1"/>
          <w:sz w:val="24"/>
          <w:szCs w:val="24"/>
          <w:lang w:val="en-GB"/>
        </w:rPr>
        <w:t xml:space="preserve">with respect </w:t>
      </w:r>
      <w:r w:rsidR="006F7A9C">
        <w:rPr>
          <w:rFonts w:ascii="Minion Pro Capt" w:hAnsi="Minion Pro Capt"/>
          <w:spacing w:val="-1"/>
          <w:sz w:val="24"/>
          <w:szCs w:val="24"/>
          <w:lang w:val="en-GB"/>
        </w:rPr>
        <w:t xml:space="preserve">to the </w:t>
      </w:r>
      <w:r w:rsidR="006F775A">
        <w:rPr>
          <w:rFonts w:ascii="Minion Pro Capt" w:hAnsi="Minion Pro Capt"/>
          <w:spacing w:val="-1"/>
          <w:sz w:val="24"/>
          <w:szCs w:val="24"/>
          <w:lang w:val="en-GB"/>
        </w:rPr>
        <w:t xml:space="preserve">COVID-19 </w:t>
      </w:r>
      <w:r w:rsidR="00A87D47">
        <w:rPr>
          <w:rFonts w:ascii="Minion Pro Capt" w:hAnsi="Minion Pro Capt"/>
          <w:spacing w:val="-1"/>
          <w:sz w:val="24"/>
          <w:szCs w:val="24"/>
          <w:lang w:val="en-GB"/>
        </w:rPr>
        <w:t>pandemic</w:t>
      </w:r>
      <w:r w:rsidR="006F7A9C">
        <w:rPr>
          <w:rFonts w:ascii="Minion Pro Capt" w:hAnsi="Minion Pro Capt"/>
          <w:spacing w:val="-1"/>
          <w:sz w:val="24"/>
          <w:szCs w:val="24"/>
          <w:lang w:val="en-GB"/>
        </w:rPr>
        <w:t xml:space="preserve">. </w:t>
      </w:r>
      <w:r w:rsidR="006205B0">
        <w:rPr>
          <w:rFonts w:ascii="Minion Pro Capt" w:hAnsi="Minion Pro Capt"/>
          <w:spacing w:val="-1"/>
          <w:sz w:val="24"/>
          <w:szCs w:val="24"/>
          <w:lang w:val="en-GB"/>
        </w:rPr>
        <w:t xml:space="preserve">Dramatically different from these values are the proportions obtained from </w:t>
      </w:r>
      <w:r w:rsidR="00A87D47" w:rsidRPr="00AA3FD6">
        <w:rPr>
          <w:rFonts w:ascii="Minion Pro Capt" w:hAnsi="Minion Pro Capt"/>
          <w:spacing w:val="-1"/>
          <w:sz w:val="24"/>
          <w:szCs w:val="24"/>
          <w:lang w:val="en-GB"/>
        </w:rPr>
        <w:t>Staffordshire, Thames Valley, and North Wales</w:t>
      </w:r>
      <w:r w:rsidR="006F7A9C">
        <w:rPr>
          <w:rFonts w:ascii="Minion Pro Capt" w:hAnsi="Minion Pro Capt"/>
          <w:spacing w:val="-1"/>
          <w:sz w:val="24"/>
          <w:szCs w:val="24"/>
          <w:lang w:val="en-GB"/>
        </w:rPr>
        <w:t xml:space="preserve"> PFAs with</w:t>
      </w:r>
      <w:r w:rsidR="00A87D47">
        <w:rPr>
          <w:rFonts w:ascii="Minion Pro Capt" w:hAnsi="Minion Pro Capt"/>
          <w:spacing w:val="-1"/>
          <w:sz w:val="24"/>
          <w:szCs w:val="24"/>
          <w:lang w:val="en-GB"/>
        </w:rPr>
        <w:t xml:space="preserve"> </w:t>
      </w:r>
      <w:r w:rsidR="00A87D47" w:rsidRPr="00AA3FD6">
        <w:rPr>
          <w:rFonts w:ascii="Minion Pro Capt" w:hAnsi="Minion Pro Capt"/>
          <w:spacing w:val="-1"/>
          <w:sz w:val="24"/>
          <w:szCs w:val="24"/>
          <w:lang w:val="en-GB"/>
        </w:rPr>
        <w:t>42%, 47.4% and 40%</w:t>
      </w:r>
      <w:r w:rsidR="006205B0">
        <w:rPr>
          <w:rFonts w:ascii="Minion Pro Capt" w:hAnsi="Minion Pro Capt"/>
          <w:spacing w:val="-1"/>
          <w:sz w:val="24"/>
          <w:szCs w:val="24"/>
          <w:lang w:val="en-GB"/>
        </w:rPr>
        <w:t>, respectively. From the data exploration, it is unclear what f</w:t>
      </w:r>
      <w:r w:rsidR="006F7A9C">
        <w:rPr>
          <w:rFonts w:ascii="Minion Pro Capt" w:hAnsi="Minion Pro Capt"/>
          <w:spacing w:val="-1"/>
          <w:sz w:val="24"/>
          <w:szCs w:val="24"/>
          <w:lang w:val="en-GB"/>
        </w:rPr>
        <w:t xml:space="preserve">actors </w:t>
      </w:r>
      <w:r w:rsidR="006205B0">
        <w:rPr>
          <w:rFonts w:ascii="Minion Pro Capt" w:hAnsi="Minion Pro Capt"/>
          <w:spacing w:val="-1"/>
          <w:sz w:val="24"/>
          <w:szCs w:val="24"/>
          <w:lang w:val="en-GB"/>
        </w:rPr>
        <w:t xml:space="preserve">are </w:t>
      </w:r>
      <w:r w:rsidR="006F7A9C">
        <w:rPr>
          <w:rFonts w:ascii="Minion Pro Capt" w:hAnsi="Minion Pro Capt"/>
          <w:spacing w:val="-1"/>
          <w:sz w:val="24"/>
          <w:szCs w:val="24"/>
          <w:lang w:val="en-GB"/>
        </w:rPr>
        <w:t>responsible</w:t>
      </w:r>
      <w:r w:rsidR="00A87D47" w:rsidRPr="00AA3FD6">
        <w:rPr>
          <w:rFonts w:ascii="Minion Pro Capt" w:hAnsi="Minion Pro Capt"/>
          <w:spacing w:val="-1"/>
          <w:sz w:val="24"/>
          <w:szCs w:val="24"/>
          <w:lang w:val="en-GB"/>
        </w:rPr>
        <w:t xml:space="preserve"> for th</w:t>
      </w:r>
      <w:r w:rsidR="006205B0">
        <w:rPr>
          <w:rFonts w:ascii="Minion Pro Capt" w:hAnsi="Minion Pro Capt"/>
          <w:spacing w:val="-1"/>
          <w:sz w:val="24"/>
          <w:szCs w:val="24"/>
          <w:lang w:val="en-GB"/>
        </w:rPr>
        <w:t>is</w:t>
      </w:r>
      <w:r w:rsidR="00A87D47" w:rsidRPr="00AA3FD6">
        <w:rPr>
          <w:rFonts w:ascii="Minion Pro Capt" w:hAnsi="Minion Pro Capt"/>
          <w:spacing w:val="-1"/>
          <w:sz w:val="24"/>
          <w:szCs w:val="24"/>
          <w:lang w:val="en-GB"/>
        </w:rPr>
        <w:t xml:space="preserve"> sharp difference</w:t>
      </w:r>
      <w:r w:rsidR="006205B0">
        <w:rPr>
          <w:rFonts w:ascii="Minion Pro Capt" w:hAnsi="Minion Pro Capt"/>
          <w:spacing w:val="-1"/>
          <w:sz w:val="24"/>
          <w:szCs w:val="24"/>
          <w:lang w:val="en-GB"/>
        </w:rPr>
        <w:t>s from the rest of the PFAs.</w:t>
      </w:r>
    </w:p>
    <w:p w14:paraId="0E2339EC" w14:textId="77777777" w:rsidR="00673CD0" w:rsidRPr="00A97744" w:rsidRDefault="00D67343" w:rsidP="00A97744">
      <w:pPr>
        <w:pStyle w:val="2"/>
        <w:spacing w:before="240" w:after="120"/>
        <w:ind w:leftChars="0" w:left="0"/>
      </w:pPr>
      <w:r>
        <w:lastRenderedPageBreak/>
        <w:t>4</w:t>
      </w:r>
      <w:r w:rsidR="00FF2292" w:rsidRPr="00A97744">
        <w:t xml:space="preserve">.2 </w:t>
      </w:r>
      <w:r w:rsidR="00BA6AB6" w:rsidRPr="00A97744">
        <w:t>Data Analysis</w:t>
      </w:r>
      <w:r w:rsidR="00DE0A95" w:rsidRPr="00A97744">
        <w:t xml:space="preserve"> </w:t>
      </w:r>
    </w:p>
    <w:p w14:paraId="7871C95B" w14:textId="77777777" w:rsidR="00401989" w:rsidRDefault="00401989" w:rsidP="00401989">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were divided based on the </w:t>
      </w:r>
      <w:r w:rsidR="008F1B97">
        <w:rPr>
          <w:rFonts w:ascii="Minion Pro Capt" w:hAnsi="Minion Pro Capt"/>
          <w:sz w:val="24"/>
          <w:szCs w:val="24"/>
        </w:rPr>
        <w:t>selected time steps (</w:t>
      </w:r>
      <w:r w:rsidR="00AA5F80">
        <w:rPr>
          <w:rFonts w:ascii="Minion Pro Capt" w:hAnsi="Minion Pro Capt"/>
          <w:sz w:val="24"/>
          <w:szCs w:val="24"/>
        </w:rPr>
        <w:t>bins</w:t>
      </w:r>
      <w:r w:rsidR="008F1B97">
        <w:rPr>
          <w:rFonts w:ascii="Minion Pro Capt" w:hAnsi="Minion Pro Capt"/>
          <w:sz w:val="24"/>
          <w:szCs w:val="24"/>
        </w:rPr>
        <w:t>)</w:t>
      </w:r>
      <w:r>
        <w:rPr>
          <w:rFonts w:ascii="Minion Pro Capt" w:hAnsi="Minion Pro Capt"/>
          <w:sz w:val="24"/>
          <w:szCs w:val="24"/>
        </w:rPr>
        <w:t xml:space="preserve"> for our analysis</w:t>
      </w:r>
      <w:r w:rsidR="008F1B97">
        <w:rPr>
          <w:rFonts w:ascii="Minion Pro Capt" w:hAnsi="Minion Pro Capt"/>
          <w:sz w:val="24"/>
          <w:szCs w:val="24"/>
        </w:rPr>
        <w:t xml:space="preserve">. </w:t>
      </w:r>
      <w:r w:rsidR="00A61BA0">
        <w:rPr>
          <w:rFonts w:ascii="Minion Pro Capt" w:hAnsi="Minion Pro Capt"/>
          <w:sz w:val="24"/>
          <w:szCs w:val="24"/>
        </w:rPr>
        <w:t>The</w:t>
      </w:r>
      <w:r>
        <w:rPr>
          <w:rFonts w:ascii="Minion Pro Capt" w:hAnsi="Minion Pro Capt"/>
          <w:sz w:val="24"/>
          <w:szCs w:val="24"/>
        </w:rPr>
        <w:t xml:space="preserve"> time steps are </w:t>
      </w:r>
      <w:r w:rsidR="00C04AF4">
        <w:rPr>
          <w:rFonts w:ascii="Minion Pro Capt" w:hAnsi="Minion Pro Capt"/>
          <w:sz w:val="24"/>
          <w:szCs w:val="24"/>
        </w:rPr>
        <w:t>reiterated</w:t>
      </w:r>
      <w:r>
        <w:rPr>
          <w:rFonts w:ascii="Minion Pro Capt" w:hAnsi="Minion Pro Capt"/>
          <w:sz w:val="24"/>
          <w:szCs w:val="24"/>
        </w:rPr>
        <w:t xml:space="preserve"> below: </w:t>
      </w:r>
    </w:p>
    <w:p w14:paraId="404691DC" w14:textId="77777777" w:rsid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Pr="00401989">
        <w:rPr>
          <w:rFonts w:ascii="Minion Pro Capt" w:hAnsi="Minion Pro Capt"/>
          <w:sz w:val="24"/>
          <w:szCs w:val="24"/>
        </w:rPr>
        <w:t xml:space="preserve"> 1:</w:t>
      </w:r>
      <w:r w:rsidR="00892B55" w:rsidRPr="00401989">
        <w:rPr>
          <w:rFonts w:ascii="Minion Pro Capt" w:hAnsi="Minion Pro Capt"/>
          <w:sz w:val="24"/>
          <w:szCs w:val="24"/>
        </w:rPr>
        <w:t xml:space="preserve"> October 20, 2020 to November </w:t>
      </w:r>
      <w:r w:rsidRPr="00401989">
        <w:rPr>
          <w:rFonts w:ascii="Minion Pro Capt" w:hAnsi="Minion Pro Capt"/>
          <w:sz w:val="24"/>
          <w:szCs w:val="24"/>
        </w:rPr>
        <w:t>19, 2020</w:t>
      </w:r>
      <w:r w:rsidR="00837018">
        <w:rPr>
          <w:rFonts w:ascii="Minion Pro Capt" w:hAnsi="Minion Pro Capt"/>
          <w:sz w:val="24"/>
          <w:szCs w:val="24"/>
        </w:rPr>
        <w:t xml:space="preserve"> (1 month)</w:t>
      </w:r>
      <w:r w:rsidRPr="00401989">
        <w:rPr>
          <w:rFonts w:ascii="Minion Pro Capt" w:hAnsi="Minion Pro Capt"/>
          <w:sz w:val="24"/>
          <w:szCs w:val="24"/>
        </w:rPr>
        <w:t>,</w:t>
      </w:r>
    </w:p>
    <w:p w14:paraId="6E566AAD" w14:textId="77777777" w:rsidR="00BE4441" w:rsidRP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00A61BA0" w:rsidRPr="00401989">
        <w:rPr>
          <w:rFonts w:ascii="Minion Pro Capt" w:hAnsi="Minion Pro Capt"/>
          <w:sz w:val="24"/>
          <w:szCs w:val="24"/>
        </w:rPr>
        <w:t xml:space="preserve"> </w:t>
      </w:r>
      <w:r w:rsidRPr="00401989">
        <w:rPr>
          <w:rFonts w:ascii="Minion Pro Capt" w:hAnsi="Minion Pro Capt"/>
          <w:sz w:val="24"/>
          <w:szCs w:val="24"/>
        </w:rPr>
        <w:t xml:space="preserve">2: </w:t>
      </w:r>
      <w:r w:rsidR="00892B55" w:rsidRPr="00401989">
        <w:rPr>
          <w:rFonts w:ascii="Minion Pro Capt" w:hAnsi="Minion Pro Capt"/>
          <w:sz w:val="24"/>
          <w:szCs w:val="24"/>
        </w:rPr>
        <w:t xml:space="preserve"> November 20, 2020 to December 19, 2020</w:t>
      </w:r>
      <w:r w:rsidR="00837018">
        <w:rPr>
          <w:rFonts w:ascii="Minion Pro Capt" w:hAnsi="Minion Pro Capt"/>
          <w:sz w:val="24"/>
          <w:szCs w:val="24"/>
        </w:rPr>
        <w:t xml:space="preserve"> (1 month)</w:t>
      </w:r>
      <w:r w:rsidR="00892B55" w:rsidRPr="00401989">
        <w:rPr>
          <w:rFonts w:ascii="Minion Pro Capt" w:hAnsi="Minion Pro Capt"/>
          <w:sz w:val="24"/>
          <w:szCs w:val="24"/>
        </w:rPr>
        <w:t>, and</w:t>
      </w:r>
      <w:r w:rsidRPr="00401989">
        <w:rPr>
          <w:rFonts w:ascii="Minion Pro Capt" w:hAnsi="Minion Pro Capt"/>
          <w:sz w:val="24"/>
          <w:szCs w:val="24"/>
        </w:rPr>
        <w:t>;</w:t>
      </w:r>
      <w:r w:rsidR="00892B55" w:rsidRPr="00401989">
        <w:rPr>
          <w:rFonts w:ascii="Minion Pro Capt" w:hAnsi="Minion Pro Capt"/>
          <w:sz w:val="24"/>
          <w:szCs w:val="24"/>
        </w:rPr>
        <w:t xml:space="preserve"> </w:t>
      </w:r>
    </w:p>
    <w:p w14:paraId="0447732D" w14:textId="77777777" w:rsidR="00BE4441" w:rsidRPr="00BE4441" w:rsidRDefault="00BE4441" w:rsidP="002D79C6">
      <w:pPr>
        <w:pStyle w:val="ListParagraph"/>
        <w:widowControl w:val="0"/>
        <w:numPr>
          <w:ilvl w:val="0"/>
          <w:numId w:val="6"/>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sidR="007057CD">
        <w:rPr>
          <w:rFonts w:ascii="Minion Pro Capt" w:hAnsi="Minion Pro Capt"/>
          <w:sz w:val="24"/>
          <w:szCs w:val="24"/>
        </w:rPr>
        <w:t>Step</w:t>
      </w:r>
      <w:r w:rsidR="00A61BA0">
        <w:rPr>
          <w:rFonts w:ascii="Minion Pro Capt" w:hAnsi="Minion Pro Capt"/>
          <w:sz w:val="24"/>
          <w:szCs w:val="24"/>
        </w:rPr>
        <w:t xml:space="preserve"> 3</w:t>
      </w:r>
      <w:r w:rsidR="00892B55" w:rsidRPr="00BE4441">
        <w:rPr>
          <w:rFonts w:ascii="Minion Pro Capt" w:hAnsi="Minion Pro Capt"/>
          <w:sz w:val="24"/>
          <w:szCs w:val="24"/>
        </w:rPr>
        <w:t>: December 20, 2020 to January 19, 2021</w:t>
      </w:r>
      <w:r w:rsidR="00837018">
        <w:rPr>
          <w:rFonts w:ascii="Minion Pro Capt" w:hAnsi="Minion Pro Capt"/>
          <w:sz w:val="24"/>
          <w:szCs w:val="24"/>
        </w:rPr>
        <w:t xml:space="preserve"> (1 month)</w:t>
      </w:r>
      <w:r w:rsidR="00892B55" w:rsidRPr="00BE4441">
        <w:rPr>
          <w:rFonts w:ascii="Minion Pro Capt" w:hAnsi="Minion Pro Capt"/>
          <w:sz w:val="24"/>
          <w:szCs w:val="24"/>
        </w:rPr>
        <w:t xml:space="preserve">. </w:t>
      </w:r>
    </w:p>
    <w:p w14:paraId="441A306E" w14:textId="4870A0B7" w:rsidR="00C31E48" w:rsidRDefault="008F1B97" w:rsidP="008F1B97">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 xml:space="preserve">For each time step, we performed the sentiment analysis </w:t>
      </w:r>
      <w:r w:rsidR="00767C7D">
        <w:rPr>
          <w:rFonts w:ascii="Minion Pro Capt" w:hAnsi="Minion Pro Capt"/>
          <w:sz w:val="24"/>
          <w:szCs w:val="24"/>
        </w:rPr>
        <w:t>using the tweet document</w:t>
      </w:r>
      <w:r>
        <w:rPr>
          <w:rFonts w:ascii="Minion Pro Capt" w:hAnsi="Minion Pro Capt"/>
          <w:sz w:val="24"/>
          <w:szCs w:val="24"/>
        </w:rPr>
        <w:t xml:space="preserve"> to derive the </w:t>
      </w:r>
      <w:r w:rsidR="00767C7D">
        <w:rPr>
          <w:rFonts w:ascii="Minion Pro Capt" w:hAnsi="Minion Pro Capt"/>
          <w:sz w:val="24"/>
          <w:szCs w:val="24"/>
        </w:rPr>
        <w:t xml:space="preserve">OSD and subsequently the </w:t>
      </w:r>
      <w:r>
        <w:rPr>
          <w:rFonts w:ascii="Minion Pro Capt" w:hAnsi="Minion Pro Capt"/>
          <w:sz w:val="24"/>
          <w:szCs w:val="24"/>
        </w:rPr>
        <w:t xml:space="preserve">observed opinions </w:t>
      </w:r>
      <w:r w:rsidR="006D4B08">
        <w:rPr>
          <w:rFonts w:ascii="Minion Pro Capt" w:hAnsi="Minion Pro Capt"/>
          <w:sz w:val="24"/>
          <w:szCs w:val="24"/>
        </w:rPr>
        <w:t xml:space="preserve">(using equation 1) </w:t>
      </w:r>
      <w:r w:rsidR="00767C7D">
        <w:rPr>
          <w:rFonts w:ascii="Minion Pro Capt" w:hAnsi="Minion Pro Capt"/>
          <w:sz w:val="24"/>
          <w:szCs w:val="24"/>
        </w:rPr>
        <w:t>for each</w:t>
      </w:r>
      <w:r>
        <w:rPr>
          <w:rFonts w:ascii="Minion Pro Capt" w:hAnsi="Minion Pro Capt"/>
          <w:sz w:val="24"/>
          <w:szCs w:val="24"/>
        </w:rPr>
        <w:t xml:space="preserve"> PFA. </w:t>
      </w:r>
      <w:r w:rsidR="00767C7D">
        <w:rPr>
          <w:rFonts w:ascii="Minion Pro Capt" w:hAnsi="Minion Pro Capt"/>
          <w:sz w:val="24"/>
          <w:szCs w:val="24"/>
        </w:rPr>
        <w:t xml:space="preserve">We then performed the </w:t>
      </w:r>
      <w:r>
        <w:rPr>
          <w:rFonts w:ascii="Minion Pro Capt" w:hAnsi="Minion Pro Capt"/>
          <w:sz w:val="24"/>
          <w:szCs w:val="24"/>
        </w:rPr>
        <w:t xml:space="preserve">statistical testing </w:t>
      </w:r>
      <w:r w:rsidR="007234B3">
        <w:rPr>
          <w:rFonts w:ascii="Minion Pro Capt" w:hAnsi="Minion Pro Capt"/>
          <w:sz w:val="24"/>
          <w:szCs w:val="24"/>
        </w:rPr>
        <w:t xml:space="preserve">using the approach </w:t>
      </w:r>
      <w:r>
        <w:rPr>
          <w:rFonts w:ascii="Minion Pro Capt" w:hAnsi="Minion Pro Capt"/>
          <w:sz w:val="24"/>
          <w:szCs w:val="24"/>
        </w:rPr>
        <w:t xml:space="preserve">described in section </w:t>
      </w:r>
      <w:r w:rsidR="007234B3">
        <w:rPr>
          <w:rFonts w:ascii="Minion Pro Capt" w:hAnsi="Minion Pro Capt"/>
          <w:sz w:val="24"/>
          <w:szCs w:val="24"/>
        </w:rPr>
        <w:t xml:space="preserve">3.2c. We perform </w:t>
      </w:r>
      <w:r w:rsidR="00353A7F">
        <w:rPr>
          <w:rFonts w:ascii="Minion Pro Capt" w:hAnsi="Minion Pro Capt"/>
          <w:sz w:val="24"/>
          <w:szCs w:val="24"/>
        </w:rPr>
        <w:t xml:space="preserve">999 </w:t>
      </w:r>
      <w:r w:rsidR="002308B9">
        <w:rPr>
          <w:rFonts w:ascii="Minion Pro Capt" w:hAnsi="Minion Pro Capt"/>
          <w:sz w:val="24"/>
          <w:szCs w:val="24"/>
        </w:rPr>
        <w:t>replic</w:t>
      </w:r>
      <w:r w:rsidR="007234B3">
        <w:rPr>
          <w:rFonts w:ascii="Minion Pro Capt" w:hAnsi="Minion Pro Capt"/>
          <w:sz w:val="24"/>
          <w:szCs w:val="24"/>
        </w:rPr>
        <w:t>ation</w:t>
      </w:r>
      <w:ins w:id="23" w:author="Samuel Langton" w:date="2021-01-22T14:34:00Z">
        <w:r w:rsidR="00423860">
          <w:rPr>
            <w:rFonts w:ascii="Minion Pro Capt" w:hAnsi="Minion Pro Capt"/>
            <w:sz w:val="24"/>
            <w:szCs w:val="24"/>
          </w:rPr>
          <w:t>s</w:t>
        </w:r>
      </w:ins>
      <w:r w:rsidR="007234B3">
        <w:rPr>
          <w:rFonts w:ascii="Minion Pro Capt" w:hAnsi="Minion Pro Capt"/>
          <w:sz w:val="24"/>
          <w:szCs w:val="24"/>
        </w:rPr>
        <w:t xml:space="preserve"> of each </w:t>
      </w:r>
      <w:r>
        <w:rPr>
          <w:rFonts w:ascii="Minion Pro Capt" w:hAnsi="Minion Pro Capt"/>
          <w:sz w:val="24"/>
          <w:szCs w:val="24"/>
        </w:rPr>
        <w:t>OSD documents for each PFA</w:t>
      </w:r>
      <w:r w:rsidR="007234B3">
        <w:rPr>
          <w:rFonts w:ascii="Minion Pro Capt" w:hAnsi="Minion Pro Capt"/>
          <w:sz w:val="24"/>
          <w:szCs w:val="24"/>
        </w:rPr>
        <w:t xml:space="preserve"> and for each time step.</w:t>
      </w:r>
      <w:r w:rsidR="00353A7F">
        <w:rPr>
          <w:rFonts w:ascii="Minion Pro Capt" w:hAnsi="Minion Pro Capt"/>
          <w:sz w:val="24"/>
          <w:szCs w:val="24"/>
        </w:rPr>
        <w:t xml:space="preserve"> In all, a total of 42 PFAs x 3 time steps </w:t>
      </w:r>
      <w:del w:id="24" w:author="Samuel Langton" w:date="2021-01-22T14:34:00Z">
        <w:r w:rsidR="00353A7F" w:rsidDel="00415D0D">
          <w:rPr>
            <w:rFonts w:ascii="Minion Pro Capt" w:hAnsi="Minion Pro Capt"/>
            <w:sz w:val="24"/>
            <w:szCs w:val="24"/>
          </w:rPr>
          <w:delText xml:space="preserve"> </w:delText>
        </w:r>
      </w:del>
      <w:r w:rsidR="00353A7F">
        <w:rPr>
          <w:rFonts w:ascii="Minion Pro Capt" w:hAnsi="Minion Pro Capt"/>
          <w:sz w:val="24"/>
          <w:szCs w:val="24"/>
        </w:rPr>
        <w:t xml:space="preserve">x 999 replicas = </w:t>
      </w:r>
      <w:r w:rsidR="002469A9">
        <w:rPr>
          <w:rFonts w:ascii="Minion Pro Capt" w:hAnsi="Minion Pro Capt"/>
          <w:sz w:val="24"/>
          <w:szCs w:val="24"/>
        </w:rPr>
        <w:t>125,87</w:t>
      </w:r>
      <w:r w:rsidR="00726D6A">
        <w:rPr>
          <w:rFonts w:ascii="Minion Pro Capt" w:hAnsi="Minion Pro Capt"/>
          <w:sz w:val="24"/>
          <w:szCs w:val="24"/>
        </w:rPr>
        <w:t>4</w:t>
      </w:r>
      <w:r w:rsidR="002469A9">
        <w:rPr>
          <w:rFonts w:ascii="Minion Pro Capt" w:hAnsi="Minion Pro Capt"/>
          <w:sz w:val="24"/>
          <w:szCs w:val="24"/>
        </w:rPr>
        <w:t xml:space="preserve"> </w:t>
      </w:r>
      <w:r w:rsidR="00353A7F">
        <w:rPr>
          <w:rFonts w:ascii="Minion Pro Capt" w:hAnsi="Minion Pro Capt"/>
          <w:sz w:val="24"/>
          <w:szCs w:val="24"/>
        </w:rPr>
        <w:t>data simulation</w:t>
      </w:r>
      <w:ins w:id="25" w:author="Samuel Langton" w:date="2021-01-22T14:35:00Z">
        <w:r w:rsidR="00575239">
          <w:rPr>
            <w:rFonts w:ascii="Minion Pro Capt" w:hAnsi="Minion Pro Capt"/>
            <w:sz w:val="24"/>
            <w:szCs w:val="24"/>
          </w:rPr>
          <w:t>s</w:t>
        </w:r>
      </w:ins>
      <w:r w:rsidR="00353A7F">
        <w:rPr>
          <w:rFonts w:ascii="Minion Pro Capt" w:hAnsi="Minion Pro Capt"/>
          <w:sz w:val="24"/>
          <w:szCs w:val="24"/>
        </w:rPr>
        <w:t xml:space="preserve"> </w:t>
      </w:r>
      <w:del w:id="26" w:author="Samuel Langton" w:date="2021-01-22T14:35:00Z">
        <w:r w:rsidR="00353A7F" w:rsidDel="00575239">
          <w:rPr>
            <w:rFonts w:ascii="Minion Pro Capt" w:hAnsi="Minion Pro Capt"/>
            <w:sz w:val="24"/>
            <w:szCs w:val="24"/>
          </w:rPr>
          <w:delText xml:space="preserve">was </w:delText>
        </w:r>
      </w:del>
      <w:ins w:id="27" w:author="Samuel Langton" w:date="2021-01-22T14:35:00Z">
        <w:r w:rsidR="00575239">
          <w:rPr>
            <w:rFonts w:ascii="Minion Pro Capt" w:hAnsi="Minion Pro Capt"/>
            <w:sz w:val="24"/>
            <w:szCs w:val="24"/>
          </w:rPr>
          <w:t xml:space="preserve">were </w:t>
        </w:r>
      </w:ins>
      <w:r w:rsidR="007234B3">
        <w:rPr>
          <w:rFonts w:ascii="Minion Pro Capt" w:hAnsi="Minion Pro Capt"/>
          <w:sz w:val="24"/>
          <w:szCs w:val="24"/>
        </w:rPr>
        <w:t>conducted</w:t>
      </w:r>
      <w:r w:rsidR="00353A7F">
        <w:rPr>
          <w:rFonts w:ascii="Minion Pro Capt" w:hAnsi="Minion Pro Capt"/>
          <w:sz w:val="24"/>
          <w:szCs w:val="24"/>
        </w:rPr>
        <w:t>.</w:t>
      </w:r>
      <w:r>
        <w:rPr>
          <w:rFonts w:ascii="Minion Pro Capt" w:hAnsi="Minion Pro Capt"/>
          <w:sz w:val="24"/>
          <w:szCs w:val="24"/>
        </w:rPr>
        <w:t xml:space="preserve"> </w:t>
      </w:r>
      <w:r w:rsidR="00CB50E9">
        <w:rPr>
          <w:rFonts w:ascii="Minion Pro Capt" w:hAnsi="Minion Pro Capt"/>
          <w:sz w:val="24"/>
          <w:szCs w:val="24"/>
        </w:rPr>
        <w:t xml:space="preserve">In order to determine whether an observation is considered </w:t>
      </w:r>
      <w:del w:id="28" w:author="Samuel Langton" w:date="2021-01-22T14:35:00Z">
        <w:r w:rsidR="00CB50E9" w:rsidDel="00AD4EDF">
          <w:rPr>
            <w:rFonts w:ascii="Minion Pro Capt" w:hAnsi="Minion Pro Capt"/>
            <w:sz w:val="24"/>
            <w:szCs w:val="24"/>
          </w:rPr>
          <w:delText xml:space="preserve">significance </w:delText>
        </w:r>
      </w:del>
      <w:ins w:id="29" w:author="Samuel Langton" w:date="2021-01-22T14:35:00Z">
        <w:r w:rsidR="00AD4EDF">
          <w:rPr>
            <w:rFonts w:ascii="Minion Pro Capt" w:hAnsi="Minion Pro Capt"/>
            <w:sz w:val="24"/>
            <w:szCs w:val="24"/>
          </w:rPr>
          <w:t xml:space="preserve">significant </w:t>
        </w:r>
      </w:ins>
      <w:r w:rsidR="00CB50E9">
        <w:rPr>
          <w:rFonts w:ascii="Minion Pro Capt" w:hAnsi="Minion Pro Capt"/>
          <w:sz w:val="24"/>
          <w:szCs w:val="24"/>
        </w:rPr>
        <w:t>for a two-tail test, we adopt the convention of 5% level, meaning each side of expected distribution is cut at 2.5% corresponding to a p-value of 0.025.</w:t>
      </w:r>
    </w:p>
    <w:p w14:paraId="3BC0D6CF" w14:textId="77777777" w:rsidR="002308B9" w:rsidRDefault="00D67343" w:rsidP="00F844F3">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w:t>
      </w:r>
      <w:r w:rsidR="001E5EAC">
        <w:rPr>
          <w:rFonts w:ascii="Cambria" w:hAnsi="Cambria" w:cs="Tw Cen MT"/>
          <w:b/>
          <w:color w:val="C45911" w:themeColor="accent2" w:themeShade="BF"/>
          <w:sz w:val="24"/>
          <w:szCs w:val="24"/>
          <w:lang w:eastAsia="zh-CN"/>
        </w:rPr>
        <w:t xml:space="preserve">. </w:t>
      </w:r>
      <w:r w:rsidR="00CB3096">
        <w:rPr>
          <w:rFonts w:ascii="Cambria" w:hAnsi="Cambria" w:cs="Tw Cen MT"/>
          <w:b/>
          <w:color w:val="C45911" w:themeColor="accent2" w:themeShade="BF"/>
          <w:sz w:val="24"/>
          <w:szCs w:val="24"/>
          <w:lang w:eastAsia="zh-CN"/>
        </w:rPr>
        <w:t>Results</w:t>
      </w:r>
    </w:p>
    <w:p w14:paraId="6FFD9DC9" w14:textId="77777777" w:rsidR="00E94C39" w:rsidRDefault="00E84782" w:rsidP="00F844F3">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w:t>
      </w:r>
      <w:r w:rsidR="006B1144">
        <w:rPr>
          <w:rFonts w:ascii="Minion Pro Capt" w:hAnsi="Minion Pro Capt"/>
          <w:sz w:val="24"/>
          <w:szCs w:val="24"/>
        </w:rPr>
        <w:t xml:space="preserve">explain the </w:t>
      </w:r>
      <w:r w:rsidR="003F342E">
        <w:rPr>
          <w:rFonts w:ascii="Minion Pro Capt" w:hAnsi="Minion Pro Capt"/>
          <w:sz w:val="24"/>
          <w:szCs w:val="24"/>
        </w:rPr>
        <w:t xml:space="preserve">results </w:t>
      </w:r>
      <w:r>
        <w:rPr>
          <w:rFonts w:ascii="Minion Pro Capt" w:hAnsi="Minion Pro Capt"/>
          <w:sz w:val="24"/>
          <w:szCs w:val="24"/>
        </w:rPr>
        <w:t xml:space="preserve">in relation to </w:t>
      </w:r>
      <w:r w:rsidR="004D74F1">
        <w:rPr>
          <w:rFonts w:ascii="Minion Pro Capt" w:hAnsi="Minion Pro Capt"/>
          <w:sz w:val="24"/>
          <w:szCs w:val="24"/>
        </w:rPr>
        <w:t xml:space="preserve">the set </w:t>
      </w:r>
      <w:r>
        <w:rPr>
          <w:rFonts w:ascii="Minion Pro Capt" w:hAnsi="Minion Pro Capt"/>
          <w:sz w:val="24"/>
          <w:szCs w:val="24"/>
        </w:rPr>
        <w:t>research questions</w:t>
      </w:r>
      <w:r w:rsidR="006B1144">
        <w:rPr>
          <w:rFonts w:ascii="Minion Pro Capt" w:hAnsi="Minion Pro Capt"/>
          <w:sz w:val="24"/>
          <w:szCs w:val="24"/>
        </w:rPr>
        <w:t xml:space="preserve"> in section 1.1</w:t>
      </w:r>
      <w:r w:rsidR="003F342E">
        <w:rPr>
          <w:rFonts w:ascii="Minion Pro Capt" w:hAnsi="Minion Pro Capt"/>
          <w:sz w:val="24"/>
          <w:szCs w:val="24"/>
        </w:rPr>
        <w:t xml:space="preserve">. </w:t>
      </w:r>
    </w:p>
    <w:p w14:paraId="6F9B1902" w14:textId="77777777" w:rsidR="00C86245" w:rsidRDefault="00C86245" w:rsidP="00C86245">
      <w:pPr>
        <w:pStyle w:val="2"/>
        <w:spacing w:before="240" w:after="120"/>
        <w:ind w:leftChars="0" w:left="0"/>
        <w:rPr>
          <w:rFonts w:ascii="Minion Pro Capt" w:hAnsi="Minion Pro Capt"/>
          <w:color w:val="auto"/>
          <w:sz w:val="24"/>
          <w:szCs w:val="24"/>
          <w:lang w:val="en-GB" w:eastAsia="en-US"/>
        </w:rPr>
      </w:pPr>
      <w:commentRangeStart w:id="30"/>
      <w:r w:rsidRPr="00C86245">
        <w:rPr>
          <w:rFonts w:ascii="Minion Pro Capt" w:hAnsi="Minion Pro Capt"/>
          <w:color w:val="auto"/>
          <w:sz w:val="24"/>
          <w:szCs w:val="24"/>
          <w:lang w:val="en-GB" w:eastAsia="en-US"/>
        </w:rPr>
        <w:t xml:space="preserve">Q1: </w:t>
      </w:r>
      <w:r w:rsidR="000C25B1" w:rsidRPr="000C25B1">
        <w:rPr>
          <w:rFonts w:ascii="Minion Pro Capt" w:hAnsi="Minion Pro Capt"/>
          <w:color w:val="auto"/>
          <w:sz w:val="24"/>
          <w:szCs w:val="24"/>
          <w:lang w:val="en-GB" w:eastAsia="en-US"/>
        </w:rPr>
        <w:t xml:space="preserve">What are the orientations of the public opinions concerning policing efforts across </w:t>
      </w:r>
      <w:r w:rsidR="0087727E">
        <w:rPr>
          <w:rFonts w:ascii="Minion Pro Capt" w:hAnsi="Minion Pro Capt"/>
          <w:color w:val="auto"/>
          <w:sz w:val="24"/>
          <w:szCs w:val="24"/>
          <w:lang w:val="en-GB" w:eastAsia="en-US"/>
        </w:rPr>
        <w:t xml:space="preserve">the </w:t>
      </w:r>
      <w:r w:rsidR="000C25B1" w:rsidRPr="000C25B1">
        <w:rPr>
          <w:rFonts w:ascii="Minion Pro Capt" w:hAnsi="Minion Pro Capt"/>
          <w:color w:val="auto"/>
          <w:sz w:val="24"/>
          <w:szCs w:val="24"/>
          <w:lang w:val="en-GB" w:eastAsia="en-US"/>
        </w:rPr>
        <w:t>space over time?</w:t>
      </w:r>
      <w:commentRangeEnd w:id="30"/>
      <w:r w:rsidR="00FC5E32">
        <w:rPr>
          <w:rStyle w:val="CommentReference"/>
          <w:rFonts w:ascii="Times New Roman" w:hAnsi="Times New Roman"/>
          <w:b w:val="0"/>
          <w:color w:val="auto"/>
          <w:lang w:eastAsia="en-US"/>
        </w:rPr>
        <w:commentReference w:id="30"/>
      </w:r>
    </w:p>
    <w:p w14:paraId="2C1B5EA2" w14:textId="1E4832AE" w:rsidR="0090361F" w:rsidRDefault="002779C1" w:rsidP="00C7212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5 shows the </w:t>
      </w:r>
      <w:r w:rsidR="00A040B5">
        <w:rPr>
          <w:rFonts w:ascii="Minion Pro Capt" w:hAnsi="Minion Pro Capt"/>
          <w:sz w:val="24"/>
          <w:szCs w:val="24"/>
        </w:rPr>
        <w:t xml:space="preserve">percentage </w:t>
      </w:r>
      <w:r>
        <w:rPr>
          <w:rFonts w:ascii="Minion Pro Capt" w:hAnsi="Minion Pro Capt"/>
          <w:sz w:val="24"/>
          <w:szCs w:val="24"/>
        </w:rPr>
        <w:t>OP</w:t>
      </w:r>
      <w:r w:rsidR="00185259">
        <w:rPr>
          <w:rFonts w:ascii="Minion Pro Capt" w:hAnsi="Minion Pro Capt"/>
          <w:sz w:val="24"/>
          <w:szCs w:val="24"/>
        </w:rPr>
        <w:t xml:space="preserve"> score</w:t>
      </w:r>
      <w:r w:rsidR="00A040B5">
        <w:rPr>
          <w:rFonts w:ascii="Minion Pro Capt" w:hAnsi="Minion Pro Capt"/>
          <w:sz w:val="24"/>
          <w:szCs w:val="24"/>
        </w:rPr>
        <w:t xml:space="preserve"> of </w:t>
      </w:r>
      <w:r w:rsidR="00185259">
        <w:rPr>
          <w:rFonts w:ascii="Minion Pro Capt" w:hAnsi="Minion Pro Capt"/>
          <w:sz w:val="24"/>
          <w:szCs w:val="24"/>
        </w:rPr>
        <w:t xml:space="preserve">each </w:t>
      </w:r>
      <w:r w:rsidR="00A040B5">
        <w:rPr>
          <w:rFonts w:ascii="Minion Pro Capt" w:hAnsi="Minion Pro Capt"/>
          <w:sz w:val="24"/>
          <w:szCs w:val="24"/>
        </w:rPr>
        <w:t>PFA within the</w:t>
      </w:r>
      <w:r w:rsidR="00185259">
        <w:rPr>
          <w:rFonts w:ascii="Minion Pro Capt" w:hAnsi="Minion Pro Capt"/>
          <w:sz w:val="24"/>
          <w:szCs w:val="24"/>
        </w:rPr>
        <w:t>ir respective policing regions</w:t>
      </w:r>
      <w:del w:id="31" w:author="Samuel Langton" w:date="2021-01-22T14:42:00Z">
        <w:r w:rsidR="00185259" w:rsidDel="00FC5E32">
          <w:rPr>
            <w:rFonts w:ascii="Minion Pro Capt" w:hAnsi="Minion Pro Capt"/>
            <w:sz w:val="24"/>
            <w:szCs w:val="24"/>
          </w:rPr>
          <w:delText>,</w:delText>
        </w:r>
      </w:del>
      <w:r w:rsidR="00185259">
        <w:rPr>
          <w:rFonts w:ascii="Minion Pro Capt" w:hAnsi="Minion Pro Capt"/>
          <w:sz w:val="24"/>
          <w:szCs w:val="24"/>
        </w:rPr>
        <w:t xml:space="preserve"> </w:t>
      </w:r>
      <w:r w:rsidR="00A040B5">
        <w:rPr>
          <w:rFonts w:ascii="Minion Pro Capt" w:hAnsi="Minion Pro Capt"/>
          <w:sz w:val="24"/>
          <w:szCs w:val="24"/>
        </w:rPr>
        <w:t xml:space="preserve">using the radar chart. </w:t>
      </w:r>
      <w:r w:rsidR="00E32382">
        <w:rPr>
          <w:rFonts w:ascii="Minion Pro Capt" w:hAnsi="Minion Pro Capt"/>
          <w:sz w:val="24"/>
          <w:szCs w:val="24"/>
        </w:rPr>
        <w:t>T</w:t>
      </w:r>
      <w:r w:rsidR="006D4B08">
        <w:rPr>
          <w:rFonts w:ascii="Minion Pro Capt" w:hAnsi="Minion Pro Capt"/>
          <w:sz w:val="24"/>
          <w:szCs w:val="24"/>
        </w:rPr>
        <w:t xml:space="preserve">he </w:t>
      </w:r>
      <w:r>
        <w:rPr>
          <w:rFonts w:ascii="Minion Pro Capt" w:hAnsi="Minion Pro Capt"/>
          <w:sz w:val="24"/>
          <w:szCs w:val="24"/>
        </w:rPr>
        <w:t xml:space="preserve">result of the three </w:t>
      </w:r>
      <w:r w:rsidR="00B6643E">
        <w:rPr>
          <w:rFonts w:ascii="Minion Pro Capt" w:hAnsi="Minion Pro Capt"/>
          <w:sz w:val="24"/>
          <w:szCs w:val="24"/>
        </w:rPr>
        <w:t xml:space="preserve">time </w:t>
      </w:r>
      <w:r w:rsidR="009F4A07">
        <w:rPr>
          <w:rFonts w:ascii="Minion Pro Capt" w:hAnsi="Minion Pro Capt"/>
          <w:sz w:val="24"/>
          <w:szCs w:val="24"/>
        </w:rPr>
        <w:t>steps</w:t>
      </w:r>
      <w:r w:rsidR="00B6643E">
        <w:rPr>
          <w:rFonts w:ascii="Minion Pro Capt" w:hAnsi="Minion Pro Capt"/>
          <w:sz w:val="24"/>
          <w:szCs w:val="24"/>
        </w:rPr>
        <w:t xml:space="preserve"> are represented </w:t>
      </w:r>
      <w:r w:rsidR="00740B47">
        <w:rPr>
          <w:rFonts w:ascii="Minion Pro Capt" w:hAnsi="Minion Pro Capt"/>
          <w:sz w:val="24"/>
          <w:szCs w:val="24"/>
        </w:rPr>
        <w:t xml:space="preserve">using </w:t>
      </w:r>
      <w:r w:rsidR="006D4B08">
        <w:rPr>
          <w:rFonts w:ascii="Minion Pro Capt" w:hAnsi="Minion Pro Capt"/>
          <w:sz w:val="24"/>
          <w:szCs w:val="24"/>
        </w:rPr>
        <w:t xml:space="preserve">different </w:t>
      </w:r>
      <w:r w:rsidR="00740B47">
        <w:rPr>
          <w:rFonts w:ascii="Minion Pro Capt" w:hAnsi="Minion Pro Capt"/>
          <w:sz w:val="24"/>
          <w:szCs w:val="24"/>
        </w:rPr>
        <w:t xml:space="preserve">colours, with </w:t>
      </w:r>
      <w:r w:rsidR="00B6643E">
        <w:rPr>
          <w:rFonts w:ascii="Minion Pro Capt" w:hAnsi="Minion Pro Capt"/>
          <w:sz w:val="24"/>
          <w:szCs w:val="24"/>
        </w:rPr>
        <w:t xml:space="preserve">light green, green and deep blue, </w:t>
      </w:r>
      <w:r w:rsidR="006D4B08">
        <w:rPr>
          <w:rFonts w:ascii="Minion Pro Capt" w:hAnsi="Minion Pro Capt"/>
          <w:sz w:val="24"/>
          <w:szCs w:val="24"/>
        </w:rPr>
        <w:t xml:space="preserve">representing </w:t>
      </w:r>
      <w:r w:rsidR="00E32382">
        <w:rPr>
          <w:rFonts w:ascii="Minion Pro Capt" w:hAnsi="Minion Pro Capt"/>
          <w:sz w:val="24"/>
          <w:szCs w:val="24"/>
        </w:rPr>
        <w:t xml:space="preserve">the </w:t>
      </w:r>
      <w:r w:rsidR="00740B47">
        <w:rPr>
          <w:rFonts w:ascii="Minion Pro Capt" w:hAnsi="Minion Pro Capt"/>
          <w:sz w:val="24"/>
          <w:szCs w:val="24"/>
        </w:rPr>
        <w:t>observations at</w:t>
      </w:r>
      <w:r w:rsidR="006D4B08">
        <w:rPr>
          <w:rFonts w:ascii="Minion Pro Capt" w:hAnsi="Minion Pro Capt"/>
          <w:sz w:val="24"/>
          <w:szCs w:val="24"/>
        </w:rPr>
        <w:t xml:space="preserve"> </w:t>
      </w:r>
      <w:r w:rsidR="00B6643E">
        <w:rPr>
          <w:rFonts w:ascii="Minion Pro Capt" w:hAnsi="Minion Pro Capt"/>
          <w:sz w:val="24"/>
          <w:szCs w:val="24"/>
        </w:rPr>
        <w:t>time step</w:t>
      </w:r>
      <w:r w:rsidR="006D4B08">
        <w:rPr>
          <w:rFonts w:ascii="Minion Pro Capt" w:hAnsi="Minion Pro Capt"/>
          <w:sz w:val="24"/>
          <w:szCs w:val="24"/>
        </w:rPr>
        <w:t>s</w:t>
      </w:r>
      <w:r w:rsidR="00B6643E">
        <w:rPr>
          <w:rFonts w:ascii="Minion Pro Capt" w:hAnsi="Minion Pro Capt"/>
          <w:sz w:val="24"/>
          <w:szCs w:val="24"/>
        </w:rPr>
        <w:t xml:space="preserve"> 1, 2 and 3, respectively. </w:t>
      </w:r>
      <w:r w:rsidR="0014082A">
        <w:rPr>
          <w:rFonts w:ascii="Minion Pro Capt" w:hAnsi="Minion Pro Capt"/>
          <w:sz w:val="24"/>
          <w:szCs w:val="24"/>
        </w:rPr>
        <w:t>The</w:t>
      </w:r>
      <w:r w:rsidR="00E32382">
        <w:rPr>
          <w:rFonts w:ascii="Minion Pro Capt" w:hAnsi="Minion Pro Capt"/>
          <w:sz w:val="24"/>
          <w:szCs w:val="24"/>
        </w:rPr>
        <w:t xml:space="preserve"> </w:t>
      </w:r>
      <w:r w:rsidR="0014082A">
        <w:rPr>
          <w:rFonts w:ascii="Minion Pro Capt" w:hAnsi="Minion Pro Capt"/>
          <w:sz w:val="24"/>
          <w:szCs w:val="24"/>
        </w:rPr>
        <w:t>OP</w:t>
      </w:r>
      <w:r w:rsidR="00A040B5">
        <w:rPr>
          <w:rFonts w:ascii="Minion Pro Capt" w:hAnsi="Minion Pro Capt"/>
          <w:sz w:val="24"/>
          <w:szCs w:val="24"/>
        </w:rPr>
        <w:t xml:space="preserve"> score </w:t>
      </w:r>
      <w:r w:rsidR="00236A9E">
        <w:rPr>
          <w:rFonts w:ascii="Minion Pro Capt" w:hAnsi="Minion Pro Capt"/>
          <w:sz w:val="24"/>
          <w:szCs w:val="24"/>
        </w:rPr>
        <w:t xml:space="preserve">is represented in a way that the values </w:t>
      </w:r>
      <w:r w:rsidR="00A040B5">
        <w:rPr>
          <w:rFonts w:ascii="Minion Pro Capt" w:hAnsi="Minion Pro Capt"/>
          <w:sz w:val="24"/>
          <w:szCs w:val="24"/>
        </w:rPr>
        <w:t>increase outwardly from the center</w:t>
      </w:r>
      <w:r w:rsidR="00236A9E">
        <w:rPr>
          <w:rFonts w:ascii="Minion Pro Capt" w:hAnsi="Minion Pro Capt"/>
          <w:sz w:val="24"/>
          <w:szCs w:val="24"/>
        </w:rPr>
        <w:t xml:space="preserve"> in the positive direction</w:t>
      </w:r>
      <w:r w:rsidR="00A040B5">
        <w:rPr>
          <w:rFonts w:ascii="Minion Pro Capt" w:hAnsi="Minion Pro Capt"/>
          <w:sz w:val="24"/>
          <w:szCs w:val="24"/>
        </w:rPr>
        <w:t xml:space="preserve">. In other word, the </w:t>
      </w:r>
      <w:r w:rsidR="00E32382">
        <w:rPr>
          <w:rFonts w:ascii="Minion Pro Capt" w:hAnsi="Minion Pro Capt"/>
          <w:sz w:val="24"/>
          <w:szCs w:val="24"/>
        </w:rPr>
        <w:t>outer</w:t>
      </w:r>
      <w:r w:rsidR="00C72122">
        <w:rPr>
          <w:rFonts w:ascii="Minion Pro Capt" w:hAnsi="Minion Pro Capt"/>
          <w:sz w:val="24"/>
          <w:szCs w:val="24"/>
        </w:rPr>
        <w:t>most circle represent</w:t>
      </w:r>
      <w:ins w:id="32" w:author="Samuel Langton" w:date="2021-01-22T14:42:00Z">
        <w:r w:rsidR="00EB1D7C">
          <w:rPr>
            <w:rFonts w:ascii="Minion Pro Capt" w:hAnsi="Minion Pro Capt"/>
            <w:sz w:val="24"/>
            <w:szCs w:val="24"/>
          </w:rPr>
          <w:t>s</w:t>
        </w:r>
      </w:ins>
      <w:r w:rsidR="00C72122">
        <w:rPr>
          <w:rFonts w:ascii="Minion Pro Capt" w:hAnsi="Minion Pro Capt"/>
          <w:sz w:val="24"/>
          <w:szCs w:val="24"/>
        </w:rPr>
        <w:t xml:space="preserve"> the </w:t>
      </w:r>
      <w:r w:rsidR="00740B47">
        <w:rPr>
          <w:rFonts w:ascii="Minion Pro Capt" w:hAnsi="Minion Pro Capt"/>
          <w:sz w:val="24"/>
          <w:szCs w:val="24"/>
        </w:rPr>
        <w:t xml:space="preserve">maximum </w:t>
      </w:r>
      <w:r w:rsidR="003403F0">
        <w:rPr>
          <w:rFonts w:ascii="Minion Pro Capt" w:hAnsi="Minion Pro Capt"/>
          <w:sz w:val="24"/>
          <w:szCs w:val="24"/>
        </w:rPr>
        <w:t xml:space="preserve">opinion </w:t>
      </w:r>
      <w:r w:rsidR="00A040B5">
        <w:rPr>
          <w:rFonts w:ascii="Minion Pro Capt" w:hAnsi="Minion Pro Capt"/>
          <w:sz w:val="24"/>
          <w:szCs w:val="24"/>
        </w:rPr>
        <w:t xml:space="preserve">score </w:t>
      </w:r>
      <w:r w:rsidR="004855CE">
        <w:rPr>
          <w:rFonts w:ascii="Minion Pro Capt" w:hAnsi="Minion Pro Capt"/>
          <w:sz w:val="24"/>
          <w:szCs w:val="24"/>
        </w:rPr>
        <w:t>while the innermost circle represent</w:t>
      </w:r>
      <w:ins w:id="33" w:author="Samuel Langton" w:date="2021-01-22T14:42:00Z">
        <w:r w:rsidR="00697EC4">
          <w:rPr>
            <w:rFonts w:ascii="Minion Pro Capt" w:hAnsi="Minion Pro Capt"/>
            <w:sz w:val="24"/>
            <w:szCs w:val="24"/>
          </w:rPr>
          <w:t>s</w:t>
        </w:r>
      </w:ins>
      <w:r w:rsidR="004855CE">
        <w:rPr>
          <w:rFonts w:ascii="Minion Pro Capt" w:hAnsi="Minion Pro Capt"/>
          <w:sz w:val="24"/>
          <w:szCs w:val="24"/>
        </w:rPr>
        <w:t xml:space="preserve"> the lowest opinion score in each chart</w:t>
      </w:r>
      <w:r w:rsidR="003403F0">
        <w:rPr>
          <w:rFonts w:ascii="Minion Pro Capt" w:hAnsi="Minion Pro Capt"/>
          <w:sz w:val="24"/>
          <w:szCs w:val="24"/>
        </w:rPr>
        <w:t xml:space="preserve">. Given that the opinion </w:t>
      </w:r>
      <w:r w:rsidR="00A040B5">
        <w:rPr>
          <w:rFonts w:ascii="Minion Pro Capt" w:hAnsi="Minion Pro Capt"/>
          <w:sz w:val="24"/>
          <w:szCs w:val="24"/>
        </w:rPr>
        <w:t>score</w:t>
      </w:r>
      <w:ins w:id="34" w:author="Samuel Langton" w:date="2021-01-22T14:42:00Z">
        <w:r w:rsidR="00D260FA">
          <w:rPr>
            <w:rFonts w:ascii="Minion Pro Capt" w:hAnsi="Minion Pro Capt"/>
            <w:sz w:val="24"/>
            <w:szCs w:val="24"/>
          </w:rPr>
          <w:t>s</w:t>
        </w:r>
      </w:ins>
      <w:r w:rsidR="003403F0">
        <w:rPr>
          <w:rFonts w:ascii="Minion Pro Capt" w:hAnsi="Minion Pro Capt"/>
          <w:sz w:val="24"/>
          <w:szCs w:val="24"/>
        </w:rPr>
        <w:t xml:space="preserve"> are all negative across the board, </w:t>
      </w:r>
      <w:r w:rsidR="00A040B5">
        <w:rPr>
          <w:rFonts w:ascii="Minion Pro Capt" w:hAnsi="Minion Pro Capt"/>
          <w:sz w:val="24"/>
          <w:szCs w:val="24"/>
        </w:rPr>
        <w:t>the observations closer to the outer circle are ‘less’ negative</w:t>
      </w:r>
      <w:r w:rsidR="0090361F">
        <w:rPr>
          <w:rFonts w:ascii="Minion Pro Capt" w:hAnsi="Minion Pro Capt"/>
          <w:sz w:val="24"/>
          <w:szCs w:val="24"/>
        </w:rPr>
        <w:t xml:space="preserve"> compared to the observations closer to the inner circle.</w:t>
      </w:r>
    </w:p>
    <w:p w14:paraId="310A3EE6" w14:textId="77777777" w:rsidR="001A43C4" w:rsidRDefault="001A43C4" w:rsidP="00C72122">
      <w:pPr>
        <w:widowControl w:val="0"/>
        <w:adjustRightInd w:val="0"/>
        <w:snapToGrid w:val="0"/>
        <w:spacing w:after="240" w:line="300" w:lineRule="exact"/>
        <w:rPr>
          <w:rFonts w:ascii="Minion Pro Capt" w:hAnsi="Minion Pro Capt"/>
          <w:sz w:val="24"/>
          <w:szCs w:val="24"/>
        </w:rPr>
      </w:pPr>
      <w:r w:rsidRPr="001A43C4">
        <w:rPr>
          <w:noProof/>
          <w:lang w:val="en-GB" w:eastAsia="en-GB"/>
        </w:rPr>
        <w:lastRenderedPageBreak/>
        <w:drawing>
          <wp:anchor distT="0" distB="0" distL="114300" distR="114300" simplePos="0" relativeHeight="251705344" behindDoc="0" locked="0" layoutInCell="1" allowOverlap="1" wp14:anchorId="4DFF7B33" wp14:editId="5D2634DC">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14:paraId="711BD36B" w14:textId="77777777" w:rsidR="00581F4E" w:rsidRDefault="00807169" w:rsidP="00655EA1">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w:t>
      </w:r>
      <w:r w:rsidR="00AA5F80">
        <w:rPr>
          <w:rFonts w:ascii="Minion Pro Capt" w:hAnsi="Minion Pro Capt"/>
          <w:sz w:val="24"/>
          <w:szCs w:val="24"/>
        </w:rPr>
        <w:t>ure</w:t>
      </w:r>
      <w:r>
        <w:rPr>
          <w:rFonts w:ascii="Minion Pro Capt" w:hAnsi="Minion Pro Capt"/>
          <w:sz w:val="24"/>
          <w:szCs w:val="24"/>
        </w:rPr>
        <w:t xml:space="preserve"> 5: </w:t>
      </w:r>
      <w:r w:rsidR="000A4ABC">
        <w:rPr>
          <w:rFonts w:ascii="Minion Pro Capt" w:hAnsi="Minion Pro Capt"/>
          <w:sz w:val="24"/>
          <w:szCs w:val="24"/>
        </w:rPr>
        <w:t xml:space="preserve">Orientations of public opinions by </w:t>
      </w:r>
      <w:r w:rsidR="00FA0003">
        <w:rPr>
          <w:rFonts w:ascii="Minion Pro Capt" w:hAnsi="Minion Pro Capt"/>
          <w:sz w:val="24"/>
          <w:szCs w:val="24"/>
        </w:rPr>
        <w:t xml:space="preserve">Regions, </w:t>
      </w:r>
      <w:r>
        <w:rPr>
          <w:rFonts w:ascii="Minion Pro Capt" w:hAnsi="Minion Pro Capt"/>
          <w:sz w:val="24"/>
          <w:szCs w:val="24"/>
        </w:rPr>
        <w:t>PFA</w:t>
      </w:r>
      <w:r w:rsidR="00D337DF">
        <w:rPr>
          <w:rFonts w:ascii="Minion Pro Capt" w:hAnsi="Minion Pro Capt"/>
          <w:sz w:val="24"/>
          <w:szCs w:val="24"/>
        </w:rPr>
        <w:t>s</w:t>
      </w:r>
      <w:r>
        <w:rPr>
          <w:rFonts w:ascii="Minion Pro Capt" w:hAnsi="Minion Pro Capt"/>
          <w:sz w:val="24"/>
          <w:szCs w:val="24"/>
        </w:rPr>
        <w:t xml:space="preserve"> </w:t>
      </w:r>
      <w:r w:rsidR="00FA0003">
        <w:rPr>
          <w:rFonts w:ascii="Minion Pro Capt" w:hAnsi="Minion Pro Capt"/>
          <w:sz w:val="24"/>
          <w:szCs w:val="24"/>
        </w:rPr>
        <w:t>and T</w:t>
      </w:r>
      <w:r>
        <w:rPr>
          <w:rFonts w:ascii="Minion Pro Capt" w:hAnsi="Minion Pro Capt"/>
          <w:sz w:val="24"/>
          <w:szCs w:val="24"/>
        </w:rPr>
        <w:t xml:space="preserve">ime </w:t>
      </w:r>
      <w:r w:rsidR="000A4ABC">
        <w:rPr>
          <w:rFonts w:ascii="Minion Pro Capt" w:hAnsi="Minion Pro Capt"/>
          <w:sz w:val="24"/>
          <w:szCs w:val="24"/>
        </w:rPr>
        <w:t>steps</w:t>
      </w:r>
    </w:p>
    <w:p w14:paraId="538AB637" w14:textId="228BD511" w:rsidR="00163E34" w:rsidRDefault="006F16FE" w:rsidP="00ED7DF3">
      <w:pPr>
        <w:pStyle w:val="HTMLPreformatted"/>
        <w:shd w:val="clear" w:color="auto" w:fill="FFFFFF"/>
        <w:wordWrap w:val="0"/>
        <w:spacing w:after="240"/>
        <w:jc w:val="both"/>
        <w:rPr>
          <w:rFonts w:ascii="Minion Pro Capt" w:hAnsi="Minion Pro Capt"/>
          <w:sz w:val="24"/>
          <w:szCs w:val="24"/>
        </w:rPr>
      </w:pPr>
      <w:commentRangeStart w:id="35"/>
      <w:r>
        <w:rPr>
          <w:rFonts w:ascii="Minion Pro Capt" w:hAnsi="Minion Pro Capt"/>
          <w:sz w:val="24"/>
          <w:szCs w:val="24"/>
        </w:rPr>
        <w:t xml:space="preserve">In general, </w:t>
      </w:r>
      <w:r w:rsidR="004855CE">
        <w:rPr>
          <w:rFonts w:ascii="Minion Pro Capt" w:hAnsi="Minion Pro Capt"/>
          <w:sz w:val="24"/>
          <w:szCs w:val="24"/>
        </w:rPr>
        <w:t xml:space="preserve">Figure 5 reveal that </w:t>
      </w:r>
      <w:r>
        <w:rPr>
          <w:rFonts w:ascii="Minion Pro Capt" w:hAnsi="Minion Pro Capt"/>
          <w:sz w:val="24"/>
          <w:szCs w:val="24"/>
        </w:rPr>
        <w:t xml:space="preserve">there </w:t>
      </w:r>
      <w:commentRangeEnd w:id="35"/>
      <w:r w:rsidR="001D48C8">
        <w:rPr>
          <w:rStyle w:val="CommentReference"/>
          <w:rFonts w:ascii="Times New Roman" w:eastAsia="SimSun" w:hAnsi="Times New Roman" w:cs="Times New Roman"/>
          <w:lang w:val="en-US" w:eastAsia="en-US"/>
        </w:rPr>
        <w:commentReference w:id="35"/>
      </w:r>
      <w:r>
        <w:rPr>
          <w:rFonts w:ascii="Minion Pro Capt" w:hAnsi="Minion Pro Capt"/>
          <w:sz w:val="24"/>
          <w:szCs w:val="24"/>
        </w:rPr>
        <w:t xml:space="preserve">is a negative view of policing efforts </w:t>
      </w:r>
      <w:r w:rsidR="004855CE">
        <w:rPr>
          <w:rFonts w:ascii="Minion Pro Capt" w:hAnsi="Minion Pro Capt"/>
          <w:sz w:val="24"/>
          <w:szCs w:val="24"/>
        </w:rPr>
        <w:t>in</w:t>
      </w:r>
      <w:r>
        <w:rPr>
          <w:rFonts w:ascii="Minion Pro Capt" w:hAnsi="Minion Pro Capt"/>
          <w:sz w:val="24"/>
          <w:szCs w:val="24"/>
        </w:rPr>
        <w:t xml:space="preserve"> England and Wales</w:t>
      </w:r>
      <w:r w:rsidR="0029634D">
        <w:rPr>
          <w:rFonts w:ascii="Minion Pro Capt" w:hAnsi="Minion Pro Capt"/>
          <w:sz w:val="24"/>
          <w:szCs w:val="24"/>
        </w:rPr>
        <w:t>,</w:t>
      </w:r>
      <w:r w:rsidR="004855CE">
        <w:rPr>
          <w:rFonts w:ascii="Minion Pro Capt" w:hAnsi="Minion Pro Capt"/>
          <w:sz w:val="24"/>
          <w:szCs w:val="24"/>
        </w:rPr>
        <w:t xml:space="preserve"> across all</w:t>
      </w:r>
      <w:r w:rsidR="0029634D">
        <w:rPr>
          <w:rFonts w:ascii="Minion Pro Capt" w:hAnsi="Minion Pro Capt"/>
          <w:sz w:val="24"/>
          <w:szCs w:val="24"/>
        </w:rPr>
        <w:t xml:space="preserve"> </w:t>
      </w:r>
      <w:r w:rsidR="00887B0D">
        <w:rPr>
          <w:rFonts w:ascii="Minion Pro Capt" w:hAnsi="Minion Pro Capt"/>
          <w:sz w:val="24"/>
          <w:szCs w:val="24"/>
        </w:rPr>
        <w:t xml:space="preserve">regions and </w:t>
      </w:r>
      <w:r w:rsidR="0029634D">
        <w:rPr>
          <w:rFonts w:ascii="Minion Pro Capt" w:hAnsi="Minion Pro Capt"/>
          <w:sz w:val="24"/>
          <w:szCs w:val="24"/>
        </w:rPr>
        <w:t xml:space="preserve">time steps. </w:t>
      </w:r>
      <w:r w:rsidR="00ED7DF3">
        <w:rPr>
          <w:rFonts w:ascii="Minion Pro Capt" w:hAnsi="Minion Pro Capt"/>
          <w:sz w:val="24"/>
          <w:szCs w:val="24"/>
        </w:rPr>
        <w:t>The regions</w:t>
      </w:r>
      <w:r w:rsidR="00887B0D">
        <w:rPr>
          <w:rFonts w:ascii="Minion Pro Capt" w:hAnsi="Minion Pro Capt"/>
          <w:sz w:val="24"/>
          <w:szCs w:val="24"/>
        </w:rPr>
        <w:t xml:space="preserve"> </w:t>
      </w:r>
      <w:r w:rsidR="00ED7DF3">
        <w:rPr>
          <w:rFonts w:ascii="Minion Pro Capt" w:hAnsi="Minion Pro Capt"/>
          <w:sz w:val="24"/>
          <w:szCs w:val="24"/>
        </w:rPr>
        <w:t xml:space="preserve">can be divided into </w:t>
      </w:r>
      <w:r w:rsidR="00811E89">
        <w:rPr>
          <w:rFonts w:ascii="Minion Pro Capt" w:hAnsi="Minion Pro Capt"/>
          <w:sz w:val="24"/>
          <w:szCs w:val="24"/>
        </w:rPr>
        <w:t>two broad group</w:t>
      </w:r>
      <w:r w:rsidR="00ED7DF3">
        <w:rPr>
          <w:rFonts w:ascii="Minion Pro Capt" w:hAnsi="Minion Pro Capt"/>
          <w:sz w:val="24"/>
          <w:szCs w:val="24"/>
        </w:rPr>
        <w:t>s</w:t>
      </w:r>
      <w:r w:rsidR="00811E89">
        <w:rPr>
          <w:rFonts w:ascii="Minion Pro Capt" w:hAnsi="Minion Pro Capt"/>
          <w:sz w:val="24"/>
          <w:szCs w:val="24"/>
        </w:rPr>
        <w:t xml:space="preserve"> </w:t>
      </w:r>
      <w:r w:rsidR="00ED7DF3">
        <w:rPr>
          <w:rFonts w:ascii="Minion Pro Capt" w:hAnsi="Minion Pro Capt"/>
          <w:sz w:val="24"/>
          <w:szCs w:val="24"/>
        </w:rPr>
        <w:t xml:space="preserve">according to </w:t>
      </w:r>
      <w:r w:rsidR="00635CFB">
        <w:rPr>
          <w:rFonts w:ascii="Minion Pro Capt" w:hAnsi="Minion Pro Capt"/>
          <w:sz w:val="24"/>
          <w:szCs w:val="24"/>
        </w:rPr>
        <w:t xml:space="preserve">whether or not </w:t>
      </w:r>
      <w:r w:rsidR="00ED7DF3">
        <w:rPr>
          <w:rFonts w:ascii="Minion Pro Capt" w:hAnsi="Minion Pro Capt"/>
          <w:sz w:val="24"/>
          <w:szCs w:val="24"/>
        </w:rPr>
        <w:t xml:space="preserve">the </w:t>
      </w:r>
      <w:r w:rsidR="00635CFB">
        <w:rPr>
          <w:rFonts w:ascii="Minion Pro Capt" w:hAnsi="Minion Pro Capt"/>
          <w:sz w:val="24"/>
          <w:szCs w:val="24"/>
        </w:rPr>
        <w:t xml:space="preserve">region contains an outlier PFA. </w:t>
      </w:r>
      <w:r w:rsidR="0029634D">
        <w:rPr>
          <w:rFonts w:ascii="Minion Pro Capt" w:hAnsi="Minion Pro Capt"/>
          <w:sz w:val="24"/>
          <w:szCs w:val="24"/>
        </w:rPr>
        <w:t>The</w:t>
      </w:r>
      <w:r w:rsidR="00ED7DF3">
        <w:rPr>
          <w:rFonts w:ascii="Minion Pro Capt" w:hAnsi="Minion Pro Capt"/>
          <w:sz w:val="24"/>
          <w:szCs w:val="24"/>
        </w:rPr>
        <w:t xml:space="preserve"> </w:t>
      </w:r>
      <w:r w:rsidR="00635CFB">
        <w:rPr>
          <w:rFonts w:ascii="Minion Pro Capt" w:hAnsi="Minion Pro Capt"/>
          <w:sz w:val="24"/>
          <w:szCs w:val="24"/>
        </w:rPr>
        <w:t xml:space="preserve">region with outlier OP scores are the </w:t>
      </w:r>
      <w:r w:rsidR="00562EF4">
        <w:rPr>
          <w:rFonts w:ascii="Minion Pro Capt" w:hAnsi="Minion Pro Capt"/>
          <w:sz w:val="24"/>
          <w:szCs w:val="24"/>
        </w:rPr>
        <w:t>West Midland, Wales and South East regions</w:t>
      </w:r>
      <w:r w:rsidR="00ED7DF3">
        <w:rPr>
          <w:rFonts w:ascii="Minion Pro Capt" w:hAnsi="Minion Pro Capt"/>
          <w:sz w:val="24"/>
          <w:szCs w:val="24"/>
        </w:rPr>
        <w:t xml:space="preserve">, </w:t>
      </w:r>
      <w:r w:rsidR="00635CFB">
        <w:rPr>
          <w:rFonts w:ascii="Minion Pro Capt" w:hAnsi="Minion Pro Capt"/>
          <w:sz w:val="24"/>
          <w:szCs w:val="24"/>
        </w:rPr>
        <w:t xml:space="preserve">and the outlier observations are </w:t>
      </w:r>
      <w:commentRangeStart w:id="36"/>
      <w:del w:id="37" w:author="Samuel Langton" w:date="2021-01-22T14:43:00Z">
        <w:r w:rsidR="00635CFB" w:rsidDel="000C699A">
          <w:rPr>
            <w:rFonts w:ascii="Minion Pro Capt" w:hAnsi="Minion Pro Capt"/>
            <w:sz w:val="24"/>
            <w:szCs w:val="24"/>
          </w:rPr>
          <w:delText>the</w:delText>
        </w:r>
        <w:r w:rsidR="00ED7DF3" w:rsidDel="000C699A">
          <w:rPr>
            <w:rFonts w:ascii="Minion Pro Capt" w:hAnsi="Minion Pro Capt"/>
            <w:sz w:val="24"/>
            <w:szCs w:val="24"/>
          </w:rPr>
          <w:delText xml:space="preserve"> </w:delText>
        </w:r>
      </w:del>
      <w:r w:rsidR="00562EF4">
        <w:rPr>
          <w:rFonts w:ascii="Minion Pro Capt" w:hAnsi="Minion Pro Capt"/>
          <w:sz w:val="24"/>
          <w:szCs w:val="24"/>
        </w:rPr>
        <w:t>Staff</w:t>
      </w:r>
      <w:r w:rsidR="00562EF4">
        <w:rPr>
          <w:rFonts w:ascii="Minion Pro Capt" w:hAnsi="Minion Pro Capt"/>
          <w:sz w:val="24"/>
          <w:szCs w:val="24"/>
        </w:rPr>
        <w:lastRenderedPageBreak/>
        <w:t>ordshire</w:t>
      </w:r>
      <w:commentRangeEnd w:id="36"/>
      <w:r w:rsidR="00A74DED">
        <w:rPr>
          <w:rStyle w:val="CommentReference"/>
          <w:rFonts w:ascii="Times New Roman" w:eastAsia="SimSun" w:hAnsi="Times New Roman" w:cs="Times New Roman"/>
          <w:lang w:val="en-US" w:eastAsia="en-US"/>
        </w:rPr>
        <w:commentReference w:id="36"/>
      </w:r>
      <w:r w:rsidR="00562EF4">
        <w:rPr>
          <w:rFonts w:ascii="Minion Pro Capt" w:hAnsi="Minion Pro Capt"/>
          <w:sz w:val="24"/>
          <w:szCs w:val="24"/>
        </w:rPr>
        <w:t xml:space="preserve">, </w:t>
      </w:r>
      <w:r w:rsidR="00811E89">
        <w:rPr>
          <w:rFonts w:ascii="Minion Pro Capt" w:hAnsi="Minion Pro Capt"/>
          <w:sz w:val="24"/>
          <w:szCs w:val="24"/>
        </w:rPr>
        <w:t>North Wales, and Thames Valley</w:t>
      </w:r>
      <w:r w:rsidR="00635CFB">
        <w:rPr>
          <w:rFonts w:ascii="Minion Pro Capt" w:hAnsi="Minion Pro Capt"/>
          <w:sz w:val="24"/>
          <w:szCs w:val="24"/>
        </w:rPr>
        <w:t xml:space="preserve">. </w:t>
      </w:r>
      <w:r w:rsidR="00ED7DF3">
        <w:rPr>
          <w:rFonts w:ascii="Minion Pro Capt" w:hAnsi="Minion Pro Capt"/>
          <w:sz w:val="24"/>
          <w:szCs w:val="24"/>
        </w:rPr>
        <w:t xml:space="preserve">These PFAs are identified as the same three PFAs in Figure 3 with </w:t>
      </w:r>
      <w:ins w:id="38" w:author="Samuel Langton" w:date="2021-01-22T14:44:00Z">
        <w:r w:rsidR="005158DF">
          <w:rPr>
            <w:rFonts w:ascii="Minion Pro Capt" w:hAnsi="Minion Pro Capt"/>
            <w:sz w:val="24"/>
            <w:szCs w:val="24"/>
          </w:rPr>
          <w:t xml:space="preserve">a </w:t>
        </w:r>
      </w:ins>
      <w:r w:rsidR="00ED7DF3" w:rsidRPr="00ED7DF3">
        <w:rPr>
          <w:rFonts w:ascii="Minion Pro Capt" w:hAnsi="Minion Pro Capt"/>
          <w:sz w:val="24"/>
          <w:szCs w:val="24"/>
          <w:highlight w:val="yellow"/>
        </w:rPr>
        <w:t>significantly high volume of tweets with</w:t>
      </w:r>
      <w:r w:rsidR="00ED7DF3">
        <w:rPr>
          <w:rFonts w:ascii="Minion Pro Capt" w:hAnsi="Minion Pro Capt"/>
          <w:sz w:val="24"/>
          <w:szCs w:val="24"/>
        </w:rPr>
        <w:t xml:space="preserve"> COVID-19 pandemic </w:t>
      </w:r>
      <w:r w:rsidR="00635CFB">
        <w:rPr>
          <w:rFonts w:ascii="Minion Pro Capt" w:hAnsi="Minion Pro Capt"/>
          <w:sz w:val="24"/>
          <w:szCs w:val="24"/>
        </w:rPr>
        <w:t>hashtags</w:t>
      </w:r>
      <w:r w:rsidR="00ED7DF3">
        <w:rPr>
          <w:rFonts w:ascii="Minion Pro Capt" w:hAnsi="Minion Pro Capt"/>
          <w:sz w:val="24"/>
          <w:szCs w:val="24"/>
        </w:rPr>
        <w:t>.</w:t>
      </w:r>
      <w:r w:rsidR="00635CFB">
        <w:rPr>
          <w:rFonts w:ascii="Minion Pro Capt" w:hAnsi="Minion Pro Capt"/>
          <w:sz w:val="24"/>
          <w:szCs w:val="24"/>
        </w:rPr>
        <w:t xml:space="preserve"> The outlier effect is also observed to be consistent over the three time steps. Th</w:t>
      </w:r>
      <w:ins w:id="39" w:author="Samuel Langton" w:date="2021-01-22T14:44:00Z">
        <w:r w:rsidR="00560208">
          <w:rPr>
            <w:rFonts w:ascii="Minion Pro Capt" w:hAnsi="Minion Pro Capt"/>
            <w:sz w:val="24"/>
            <w:szCs w:val="24"/>
          </w:rPr>
          <w:t>ese</w:t>
        </w:r>
      </w:ins>
      <w:del w:id="40" w:author="Samuel Langton" w:date="2021-01-22T14:44:00Z">
        <w:r w:rsidR="00635CFB" w:rsidDel="00560208">
          <w:rPr>
            <w:rFonts w:ascii="Minion Pro Capt" w:hAnsi="Minion Pro Capt"/>
            <w:sz w:val="24"/>
            <w:szCs w:val="24"/>
          </w:rPr>
          <w:delText>is</w:delText>
        </w:r>
      </w:del>
      <w:r w:rsidR="00635CFB">
        <w:rPr>
          <w:rFonts w:ascii="Minion Pro Capt" w:hAnsi="Minion Pro Capt"/>
          <w:sz w:val="24"/>
          <w:szCs w:val="24"/>
        </w:rPr>
        <w:t xml:space="preserve"> </w:t>
      </w:r>
      <w:del w:id="41" w:author="Samuel Langton" w:date="2021-01-22T14:44:00Z">
        <w:r w:rsidR="00635CFB" w:rsidDel="00107AAE">
          <w:rPr>
            <w:rFonts w:ascii="Minion Pro Capt" w:hAnsi="Minion Pro Capt"/>
            <w:sz w:val="24"/>
            <w:szCs w:val="24"/>
          </w:rPr>
          <w:delText xml:space="preserve">results </w:delText>
        </w:r>
      </w:del>
      <w:ins w:id="42" w:author="Samuel Langton" w:date="2021-01-22T14:44:00Z">
        <w:r w:rsidR="00107AAE">
          <w:rPr>
            <w:rFonts w:ascii="Minion Pro Capt" w:hAnsi="Minion Pro Capt"/>
            <w:sz w:val="24"/>
            <w:szCs w:val="24"/>
          </w:rPr>
          <w:t xml:space="preserve">findings </w:t>
        </w:r>
      </w:ins>
      <w:r w:rsidR="00635CFB">
        <w:rPr>
          <w:rFonts w:ascii="Minion Pro Capt" w:hAnsi="Minion Pro Capt"/>
          <w:sz w:val="24"/>
          <w:szCs w:val="24"/>
        </w:rPr>
        <w:t>indicate that</w:t>
      </w:r>
      <w:ins w:id="43" w:author="Samuel Langton" w:date="2021-01-22T14:44:00Z">
        <w:r w:rsidR="00132147">
          <w:rPr>
            <w:rFonts w:ascii="Minion Pro Capt" w:hAnsi="Minion Pro Capt"/>
            <w:sz w:val="24"/>
            <w:szCs w:val="24"/>
          </w:rPr>
          <w:t xml:space="preserve"> the</w:t>
        </w:r>
      </w:ins>
      <w:r w:rsidR="00635CFB">
        <w:rPr>
          <w:rFonts w:ascii="Minion Pro Capt" w:hAnsi="Minion Pro Capt"/>
          <w:sz w:val="24"/>
          <w:szCs w:val="24"/>
        </w:rPr>
        <w:t xml:space="preserve"> COVID-19 pandemic </w:t>
      </w:r>
      <w:del w:id="44" w:author="Samuel Langton" w:date="2021-01-22T14:44:00Z">
        <w:r w:rsidR="00635CFB" w:rsidDel="007D3B53">
          <w:rPr>
            <w:rFonts w:ascii="Minion Pro Capt" w:hAnsi="Minion Pro Capt"/>
            <w:sz w:val="24"/>
            <w:szCs w:val="24"/>
          </w:rPr>
          <w:delText xml:space="preserve">results </w:delText>
        </w:r>
      </w:del>
      <w:ins w:id="45" w:author="Samuel Langton" w:date="2021-01-22T14:44:00Z">
        <w:r w:rsidR="007D3B53">
          <w:rPr>
            <w:rFonts w:ascii="Minion Pro Capt" w:hAnsi="Minion Pro Capt"/>
            <w:sz w:val="24"/>
            <w:szCs w:val="24"/>
          </w:rPr>
          <w:t xml:space="preserve">resulted </w:t>
        </w:r>
      </w:ins>
      <w:r w:rsidR="00635CFB">
        <w:rPr>
          <w:rFonts w:ascii="Minion Pro Capt" w:hAnsi="Minion Pro Capt"/>
          <w:sz w:val="24"/>
          <w:szCs w:val="24"/>
        </w:rPr>
        <w:t xml:space="preserve">in a higher negative opinion concerning policing. </w:t>
      </w:r>
      <w:r w:rsidR="00ED7DF3">
        <w:rPr>
          <w:rFonts w:ascii="Minion Pro Capt" w:hAnsi="Minion Pro Capt"/>
          <w:sz w:val="24"/>
          <w:szCs w:val="24"/>
        </w:rPr>
        <w:t xml:space="preserve">The </w:t>
      </w:r>
      <w:r w:rsidR="00EF76C6">
        <w:rPr>
          <w:rFonts w:ascii="Minion Pro Capt" w:hAnsi="Minion Pro Capt"/>
          <w:sz w:val="24"/>
          <w:szCs w:val="24"/>
        </w:rPr>
        <w:t xml:space="preserve">second group </w:t>
      </w:r>
      <w:r w:rsidR="00635CFB">
        <w:rPr>
          <w:rFonts w:ascii="Minion Pro Capt" w:hAnsi="Minion Pro Capt"/>
          <w:sz w:val="24"/>
          <w:szCs w:val="24"/>
        </w:rPr>
        <w:t xml:space="preserve">with no outlier </w:t>
      </w:r>
      <w:r w:rsidR="00824082">
        <w:rPr>
          <w:rFonts w:ascii="Minion Pro Capt" w:hAnsi="Minion Pro Capt"/>
          <w:sz w:val="24"/>
          <w:szCs w:val="24"/>
        </w:rPr>
        <w:t xml:space="preserve">provide a clearer indication that the opinions could fluctuate dramatically from one time step to </w:t>
      </w:r>
      <w:r w:rsidR="00BD2FC0">
        <w:rPr>
          <w:rFonts w:ascii="Minion Pro Capt" w:hAnsi="Minion Pro Capt"/>
          <w:sz w:val="24"/>
          <w:szCs w:val="24"/>
        </w:rPr>
        <w:t>another</w:t>
      </w:r>
      <w:r w:rsidR="00824082">
        <w:rPr>
          <w:rFonts w:ascii="Minion Pro Capt" w:hAnsi="Minion Pro Capt"/>
          <w:sz w:val="24"/>
          <w:szCs w:val="24"/>
        </w:rPr>
        <w:t>. For example, the Humberside PFA in the Yorkshire and the Humber policing region shows a moderate negative opinion in time step 1, which rose in time step 2 by approximately 80% in time step 2, which then dropped to the lowest negative opinion in time step 3 by 40%. The peak exhibited in time step 2, which covers most part of December period and coincide</w:t>
      </w:r>
      <w:ins w:id="46" w:author="Samuel Langton" w:date="2021-01-22T14:45:00Z">
        <w:r w:rsidR="008E6647">
          <w:rPr>
            <w:rFonts w:ascii="Minion Pro Capt" w:hAnsi="Minion Pro Capt"/>
            <w:sz w:val="24"/>
            <w:szCs w:val="24"/>
          </w:rPr>
          <w:t>d</w:t>
        </w:r>
      </w:ins>
      <w:r w:rsidR="00824082">
        <w:rPr>
          <w:rFonts w:ascii="Minion Pro Capt" w:hAnsi="Minion Pro Capt"/>
          <w:sz w:val="24"/>
          <w:szCs w:val="24"/>
        </w:rPr>
        <w:t xml:space="preserve"> with the second lockdown may be indicative of reactions to policing activities during this time period. </w:t>
      </w:r>
      <w:r w:rsidR="002D7EDC">
        <w:rPr>
          <w:rFonts w:ascii="Minion Pro Capt" w:hAnsi="Minion Pro Capt"/>
          <w:sz w:val="24"/>
          <w:szCs w:val="24"/>
        </w:rPr>
        <w:t>However, a</w:t>
      </w:r>
      <w:r w:rsidR="00824082">
        <w:rPr>
          <w:rFonts w:ascii="Minion Pro Capt" w:hAnsi="Minion Pro Capt"/>
          <w:sz w:val="24"/>
          <w:szCs w:val="24"/>
        </w:rPr>
        <w:t xml:space="preserve"> similar </w:t>
      </w:r>
      <w:r w:rsidR="002D7EDC">
        <w:rPr>
          <w:rFonts w:ascii="Minion Pro Capt" w:hAnsi="Minion Pro Capt"/>
          <w:sz w:val="24"/>
          <w:szCs w:val="24"/>
        </w:rPr>
        <w:t xml:space="preserve">level of fluctuation </w:t>
      </w:r>
      <w:r w:rsidR="00824082">
        <w:rPr>
          <w:rFonts w:ascii="Minion Pro Capt" w:hAnsi="Minion Pro Capt"/>
          <w:sz w:val="24"/>
          <w:szCs w:val="24"/>
        </w:rPr>
        <w:t xml:space="preserve">observed in </w:t>
      </w:r>
      <w:r w:rsidR="00824082" w:rsidRPr="00D7319E">
        <w:rPr>
          <w:rFonts w:ascii="Minion Pro Capt" w:hAnsi="Minion Pro Capt"/>
          <w:sz w:val="24"/>
          <w:szCs w:val="24"/>
        </w:rPr>
        <w:t>Gloucestershire</w:t>
      </w:r>
      <w:r w:rsidR="00824082">
        <w:rPr>
          <w:rFonts w:ascii="Minion Pro Capt" w:hAnsi="Minion Pro Capt"/>
          <w:sz w:val="24"/>
          <w:szCs w:val="24"/>
        </w:rPr>
        <w:t xml:space="preserve"> </w:t>
      </w:r>
      <w:r w:rsidR="002D7EDC">
        <w:rPr>
          <w:rFonts w:ascii="Minion Pro Capt" w:hAnsi="Minion Pro Capt"/>
          <w:sz w:val="24"/>
          <w:szCs w:val="24"/>
        </w:rPr>
        <w:t xml:space="preserve">PFA </w:t>
      </w:r>
      <w:ins w:id="47" w:author="Samuel Langton" w:date="2021-01-22T14:45:00Z">
        <w:r w:rsidR="007A2A70">
          <w:rPr>
            <w:rFonts w:ascii="Minion Pro Capt" w:hAnsi="Minion Pro Capt"/>
            <w:sz w:val="24"/>
            <w:szCs w:val="24"/>
          </w:rPr>
          <w:t>(</w:t>
        </w:r>
      </w:ins>
      <w:del w:id="48" w:author="Samuel Langton" w:date="2021-01-22T14:45:00Z">
        <w:r w:rsidR="00824082" w:rsidDel="007A2A70">
          <w:rPr>
            <w:rFonts w:ascii="Minion Pro Capt" w:hAnsi="Minion Pro Capt"/>
            <w:sz w:val="24"/>
            <w:szCs w:val="24"/>
          </w:rPr>
          <w:delText xml:space="preserve">of </w:delText>
        </w:r>
      </w:del>
      <w:r w:rsidR="00824082">
        <w:rPr>
          <w:rFonts w:ascii="Minion Pro Capt" w:hAnsi="Minion Pro Capt"/>
          <w:sz w:val="24"/>
          <w:szCs w:val="24"/>
        </w:rPr>
        <w:t>South West region</w:t>
      </w:r>
      <w:ins w:id="49" w:author="Samuel Langton" w:date="2021-01-22T14:45:00Z">
        <w:r w:rsidR="007A2A70">
          <w:rPr>
            <w:rFonts w:ascii="Minion Pro Capt" w:hAnsi="Minion Pro Capt"/>
            <w:sz w:val="24"/>
            <w:szCs w:val="24"/>
          </w:rPr>
          <w:t>)</w:t>
        </w:r>
      </w:ins>
      <w:r w:rsidR="00824082">
        <w:rPr>
          <w:rFonts w:ascii="Minion Pro Capt" w:hAnsi="Minion Pro Capt"/>
          <w:sz w:val="24"/>
          <w:szCs w:val="24"/>
        </w:rPr>
        <w:t xml:space="preserve">, but with time step 2 </w:t>
      </w:r>
      <w:r w:rsidR="00824082" w:rsidRPr="00AD30A0">
        <w:rPr>
          <w:rFonts w:ascii="Minion Pro Capt" w:hAnsi="Minion Pro Capt"/>
          <w:sz w:val="24"/>
          <w:szCs w:val="24"/>
          <w:highlight w:val="yellow"/>
        </w:rPr>
        <w:t>showing the lowest negative opinions</w:t>
      </w:r>
      <w:r w:rsidR="002D7EDC" w:rsidRPr="00AD30A0">
        <w:rPr>
          <w:rFonts w:ascii="Minion Pro Capt" w:hAnsi="Minion Pro Capt"/>
          <w:sz w:val="24"/>
          <w:szCs w:val="24"/>
          <w:highlight w:val="yellow"/>
        </w:rPr>
        <w:t xml:space="preserve">, may be a positive reaction to </w:t>
      </w:r>
      <w:r w:rsidR="00AD30A0" w:rsidRPr="00AD30A0">
        <w:rPr>
          <w:rFonts w:ascii="Minion Pro Capt" w:hAnsi="Minion Pro Capt"/>
          <w:sz w:val="24"/>
          <w:szCs w:val="24"/>
          <w:highlight w:val="yellow"/>
        </w:rPr>
        <w:t xml:space="preserve">policing </w:t>
      </w:r>
      <w:r w:rsidR="002D7EDC" w:rsidRPr="00AD30A0">
        <w:rPr>
          <w:rFonts w:ascii="Minion Pro Capt" w:hAnsi="Minion Pro Capt"/>
          <w:sz w:val="24"/>
          <w:szCs w:val="24"/>
          <w:highlight w:val="yellow"/>
        </w:rPr>
        <w:t>activities during</w:t>
      </w:r>
      <w:r w:rsidR="002D7EDC">
        <w:rPr>
          <w:rFonts w:ascii="Minion Pro Capt" w:hAnsi="Minion Pro Capt"/>
          <w:sz w:val="24"/>
          <w:szCs w:val="24"/>
        </w:rPr>
        <w:t xml:space="preserve"> the same period</w:t>
      </w:r>
      <w:r w:rsidR="00824082">
        <w:rPr>
          <w:rFonts w:ascii="Minion Pro Capt" w:hAnsi="Minion Pro Capt"/>
          <w:sz w:val="24"/>
          <w:szCs w:val="24"/>
        </w:rPr>
        <w:t>.</w:t>
      </w:r>
    </w:p>
    <w:p w14:paraId="0B7D500C" w14:textId="77777777" w:rsidR="00C215A5" w:rsidRPr="003873C0" w:rsidRDefault="009D3A46" w:rsidP="00C215A5">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have the COVID-19 pandemic (references) impacted the orientations of public opinions in Q1? </w:t>
      </w:r>
      <w:r w:rsidR="006E54DB">
        <w:rPr>
          <w:rFonts w:ascii="Minion Pro Capt" w:hAnsi="Minion Pro Capt"/>
          <w:color w:val="auto"/>
          <w:sz w:val="24"/>
          <w:szCs w:val="24"/>
          <w:lang w:val="en-GB" w:eastAsia="en-US"/>
        </w:rPr>
        <w:t xml:space="preserve">Are there spatial </w:t>
      </w:r>
      <w:r w:rsidR="00814484">
        <w:rPr>
          <w:rFonts w:ascii="Minion Pro Capt" w:hAnsi="Minion Pro Capt"/>
          <w:color w:val="auto"/>
          <w:sz w:val="24"/>
          <w:szCs w:val="24"/>
          <w:lang w:val="en-GB" w:eastAsia="en-US"/>
        </w:rPr>
        <w:t>and temporal patterning to the observed impacts?</w:t>
      </w:r>
      <w:r w:rsidR="006E54DB">
        <w:rPr>
          <w:rFonts w:ascii="Minion Pro Capt" w:hAnsi="Minion Pro Capt"/>
          <w:color w:val="auto"/>
          <w:sz w:val="24"/>
          <w:szCs w:val="24"/>
          <w:lang w:val="en-GB" w:eastAsia="en-US"/>
        </w:rPr>
        <w:t xml:space="preserve"> </w:t>
      </w:r>
    </w:p>
    <w:p w14:paraId="61749DB2" w14:textId="2B273BC3" w:rsidR="00D11119" w:rsidRDefault="00325965" w:rsidP="002F00D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w:t>
      </w:r>
      <w:r w:rsidR="00044854">
        <w:rPr>
          <w:rFonts w:ascii="Minion Pro Capt" w:hAnsi="Minion Pro Capt"/>
          <w:sz w:val="24"/>
          <w:szCs w:val="24"/>
        </w:rPr>
        <w:t>Figure 6</w:t>
      </w:r>
      <w:r>
        <w:rPr>
          <w:rFonts w:ascii="Minion Pro Capt" w:hAnsi="Minion Pro Capt"/>
          <w:sz w:val="24"/>
          <w:szCs w:val="24"/>
        </w:rPr>
        <w:t xml:space="preserve"> and Figure 7 </w:t>
      </w:r>
      <w:r w:rsidR="00D11119">
        <w:rPr>
          <w:rFonts w:ascii="Minion Pro Capt" w:hAnsi="Minion Pro Capt"/>
          <w:sz w:val="24"/>
          <w:szCs w:val="24"/>
        </w:rPr>
        <w:t xml:space="preserve">in order </w:t>
      </w:r>
      <w:r>
        <w:rPr>
          <w:rFonts w:ascii="Minion Pro Capt" w:hAnsi="Minion Pro Capt"/>
          <w:sz w:val="24"/>
          <w:szCs w:val="24"/>
        </w:rPr>
        <w:t xml:space="preserve">to answer </w:t>
      </w:r>
      <w:r w:rsidR="00D11119">
        <w:rPr>
          <w:rFonts w:ascii="Minion Pro Capt" w:hAnsi="Minion Pro Capt"/>
          <w:sz w:val="24"/>
          <w:szCs w:val="24"/>
        </w:rPr>
        <w:t>Q2</w:t>
      </w:r>
      <w:r>
        <w:rPr>
          <w:rFonts w:ascii="Minion Pro Capt" w:hAnsi="Minion Pro Capt"/>
          <w:sz w:val="24"/>
          <w:szCs w:val="24"/>
        </w:rPr>
        <w:t xml:space="preserve">. In Figure 6, we rank PFAs in the order of decreasing percentage proportion of type 2 tweets, </w:t>
      </w:r>
      <w:r w:rsidR="00D11119">
        <w:rPr>
          <w:rFonts w:ascii="Minion Pro Capt" w:hAnsi="Minion Pro Capt"/>
          <w:sz w:val="24"/>
          <w:szCs w:val="24"/>
        </w:rPr>
        <w:t xml:space="preserve">so as </w:t>
      </w:r>
      <w:r>
        <w:rPr>
          <w:rFonts w:ascii="Minion Pro Capt" w:hAnsi="Minion Pro Capt"/>
          <w:sz w:val="24"/>
          <w:szCs w:val="24"/>
        </w:rPr>
        <w:t xml:space="preserve">to allow </w:t>
      </w:r>
      <w:r w:rsidR="00D11119">
        <w:rPr>
          <w:rFonts w:ascii="Minion Pro Capt" w:hAnsi="Minion Pro Capt"/>
          <w:sz w:val="24"/>
          <w:szCs w:val="24"/>
        </w:rPr>
        <w:t xml:space="preserve">the assessment of </w:t>
      </w:r>
      <w:r>
        <w:rPr>
          <w:rFonts w:ascii="Minion Pro Capt" w:hAnsi="Minion Pro Capt"/>
          <w:sz w:val="24"/>
          <w:szCs w:val="24"/>
        </w:rPr>
        <w:t xml:space="preserve">the relationship between the sentiments and the </w:t>
      </w:r>
      <w:r w:rsidR="00D11119">
        <w:rPr>
          <w:rFonts w:ascii="Minion Pro Capt" w:hAnsi="Minion Pro Capt"/>
          <w:sz w:val="24"/>
          <w:szCs w:val="24"/>
        </w:rPr>
        <w:t xml:space="preserve">COVID-19 </w:t>
      </w:r>
      <w:r>
        <w:rPr>
          <w:rFonts w:ascii="Minion Pro Capt" w:hAnsi="Minion Pro Capt"/>
          <w:sz w:val="24"/>
          <w:szCs w:val="24"/>
        </w:rPr>
        <w:t xml:space="preserve">pandemic. Starting with the outlier PFAs (top 3 bars) previously identified in the answers to Q1, we can see </w:t>
      </w:r>
      <w:r w:rsidR="00471B61">
        <w:rPr>
          <w:rFonts w:ascii="Minion Pro Capt" w:hAnsi="Minion Pro Capt"/>
          <w:sz w:val="24"/>
          <w:szCs w:val="24"/>
        </w:rPr>
        <w:t xml:space="preserve">clearly </w:t>
      </w:r>
      <w:r>
        <w:rPr>
          <w:rFonts w:ascii="Minion Pro Capt" w:hAnsi="Minion Pro Capt"/>
          <w:sz w:val="24"/>
          <w:szCs w:val="24"/>
        </w:rPr>
        <w:t>that</w:t>
      </w:r>
      <w:r w:rsidR="00471B61">
        <w:rPr>
          <w:rFonts w:ascii="Minion Pro Capt" w:hAnsi="Minion Pro Capt"/>
          <w:sz w:val="24"/>
          <w:szCs w:val="24"/>
        </w:rPr>
        <w:t xml:space="preserve"> </w:t>
      </w:r>
      <w:r>
        <w:rPr>
          <w:rFonts w:ascii="Minion Pro Capt" w:hAnsi="Minion Pro Capt"/>
          <w:sz w:val="24"/>
          <w:szCs w:val="24"/>
        </w:rPr>
        <w:t xml:space="preserve">the opinions of the type 2 </w:t>
      </w:r>
      <w:r w:rsidR="00D11119">
        <w:rPr>
          <w:rFonts w:ascii="Minion Pro Capt" w:hAnsi="Minion Pro Capt"/>
          <w:sz w:val="24"/>
          <w:szCs w:val="24"/>
        </w:rPr>
        <w:t>parts</w:t>
      </w:r>
      <w:r>
        <w:rPr>
          <w:rFonts w:ascii="Minion Pro Capt" w:hAnsi="Minion Pro Capt"/>
          <w:sz w:val="24"/>
          <w:szCs w:val="24"/>
        </w:rPr>
        <w:t xml:space="preserve"> of the bars </w:t>
      </w:r>
      <w:r w:rsidR="00D11119">
        <w:rPr>
          <w:rFonts w:ascii="Minion Pro Capt" w:hAnsi="Minion Pro Capt"/>
          <w:sz w:val="24"/>
          <w:szCs w:val="24"/>
        </w:rPr>
        <w:t>are overwhelmingly neg</w:t>
      </w:r>
      <w:r>
        <w:rPr>
          <w:rFonts w:ascii="Minion Pro Capt" w:hAnsi="Minion Pro Capt"/>
          <w:sz w:val="24"/>
          <w:szCs w:val="24"/>
        </w:rPr>
        <w:t>ative (</w:t>
      </w:r>
      <w:del w:id="50" w:author="Samuel Langton" w:date="2021-01-22T14:46:00Z">
        <w:r w:rsidR="00D11119" w:rsidDel="00E410C1">
          <w:rPr>
            <w:rFonts w:ascii="Minion Pro Capt" w:hAnsi="Minion Pro Capt"/>
            <w:sz w:val="24"/>
            <w:szCs w:val="24"/>
          </w:rPr>
          <w:delText xml:space="preserve">of </w:delText>
        </w:r>
      </w:del>
      <w:r>
        <w:rPr>
          <w:rFonts w:ascii="Minion Pro Capt" w:hAnsi="Minion Pro Capt"/>
          <w:sz w:val="24"/>
          <w:szCs w:val="24"/>
        </w:rPr>
        <w:t>around 95%</w:t>
      </w:r>
      <w:r w:rsidR="00D11119">
        <w:rPr>
          <w:rFonts w:ascii="Minion Pro Capt" w:hAnsi="Minion Pro Capt"/>
          <w:sz w:val="24"/>
          <w:szCs w:val="24"/>
        </w:rPr>
        <w:t>) at each time step. The combination of type 1 and type 2 tweets together produce a much higher negative opinion compared with only type 1 tweets.  For example, the opinion score of Thames Valley PFA at time step 1 is estimated as -76.5</w:t>
      </w:r>
      <w:r w:rsidR="00A32E94">
        <w:rPr>
          <w:rFonts w:ascii="Minion Pro Capt" w:hAnsi="Minion Pro Capt"/>
          <w:sz w:val="24"/>
          <w:szCs w:val="24"/>
        </w:rPr>
        <w:t xml:space="preserve"> combining both type 1 and type 2 tweets,</w:t>
      </w:r>
      <w:r w:rsidR="00D11119">
        <w:rPr>
          <w:rFonts w:ascii="Minion Pro Capt" w:hAnsi="Minion Pro Capt"/>
          <w:sz w:val="24"/>
          <w:szCs w:val="24"/>
        </w:rPr>
        <w:t xml:space="preserve"> </w:t>
      </w:r>
      <w:r w:rsidR="00A32E94">
        <w:rPr>
          <w:rFonts w:ascii="Minion Pro Capt" w:hAnsi="Minion Pro Capt"/>
          <w:sz w:val="24"/>
          <w:szCs w:val="24"/>
        </w:rPr>
        <w:t xml:space="preserve">an increase of 102% when compared with the score estimated using only type 1 tweets. Similar results </w:t>
      </w:r>
      <w:del w:id="51" w:author="Samuel Langton" w:date="2021-01-22T14:46:00Z">
        <w:r w:rsidR="00A32E94" w:rsidDel="00D859FF">
          <w:rPr>
            <w:rFonts w:ascii="Minion Pro Capt" w:hAnsi="Minion Pro Capt"/>
            <w:sz w:val="24"/>
            <w:szCs w:val="24"/>
          </w:rPr>
          <w:delText xml:space="preserve">is </w:delText>
        </w:r>
      </w:del>
      <w:ins w:id="52" w:author="Samuel Langton" w:date="2021-01-22T14:46:00Z">
        <w:r w:rsidR="00D859FF">
          <w:rPr>
            <w:rFonts w:ascii="Minion Pro Capt" w:hAnsi="Minion Pro Capt"/>
            <w:sz w:val="24"/>
            <w:szCs w:val="24"/>
          </w:rPr>
          <w:t xml:space="preserve">are </w:t>
        </w:r>
      </w:ins>
      <w:r w:rsidR="00A32E94">
        <w:rPr>
          <w:rFonts w:ascii="Minion Pro Capt" w:hAnsi="Minion Pro Capt"/>
          <w:sz w:val="24"/>
          <w:szCs w:val="24"/>
        </w:rPr>
        <w:t>also obtained in Staffordshire and North Wales PFAs. The</w:t>
      </w:r>
      <w:del w:id="53" w:author="Samuel Langton" w:date="2021-01-22T14:46:00Z">
        <w:r w:rsidR="00A32E94" w:rsidDel="009B3F9E">
          <w:rPr>
            <w:rFonts w:ascii="Minion Pro Capt" w:hAnsi="Minion Pro Capt"/>
            <w:sz w:val="24"/>
            <w:szCs w:val="24"/>
          </w:rPr>
          <w:delText>refore,</w:delText>
        </w:r>
      </w:del>
      <w:r w:rsidR="00A32E94">
        <w:rPr>
          <w:rFonts w:ascii="Minion Pro Capt" w:hAnsi="Minion Pro Capt"/>
          <w:sz w:val="24"/>
          <w:szCs w:val="24"/>
        </w:rPr>
        <w:t xml:space="preserve"> </w:t>
      </w:r>
      <w:r w:rsidR="00D11119">
        <w:rPr>
          <w:rFonts w:ascii="Minion Pro Capt" w:hAnsi="Minion Pro Capt"/>
          <w:sz w:val="24"/>
          <w:szCs w:val="24"/>
        </w:rPr>
        <w:t xml:space="preserve">COVID-19 pandemic </w:t>
      </w:r>
      <w:ins w:id="54" w:author="Samuel Langton" w:date="2021-01-22T14:46:00Z">
        <w:r w:rsidR="009B3F9E">
          <w:rPr>
            <w:rFonts w:ascii="Minion Pro Capt" w:hAnsi="Minion Pro Capt"/>
            <w:sz w:val="24"/>
            <w:szCs w:val="24"/>
          </w:rPr>
          <w:t xml:space="preserve">appears to </w:t>
        </w:r>
      </w:ins>
      <w:r w:rsidR="00D11119">
        <w:rPr>
          <w:rFonts w:ascii="Minion Pro Capt" w:hAnsi="Minion Pro Capt"/>
          <w:sz w:val="24"/>
          <w:szCs w:val="24"/>
        </w:rPr>
        <w:t>have heightened the level of negative opinion</w:t>
      </w:r>
      <w:del w:id="55" w:author="Samuel Langton" w:date="2021-01-22T14:46:00Z">
        <w:r w:rsidR="00A32E94" w:rsidDel="009D301A">
          <w:rPr>
            <w:rFonts w:ascii="Minion Pro Capt" w:hAnsi="Minion Pro Capt"/>
            <w:sz w:val="24"/>
            <w:szCs w:val="24"/>
          </w:rPr>
          <w:delText>s</w:delText>
        </w:r>
      </w:del>
      <w:r w:rsidR="00A32E94">
        <w:rPr>
          <w:rFonts w:ascii="Minion Pro Capt" w:hAnsi="Minion Pro Capt"/>
          <w:sz w:val="24"/>
          <w:szCs w:val="24"/>
        </w:rPr>
        <w:t xml:space="preserve"> in these three PFAs. </w:t>
      </w:r>
    </w:p>
    <w:p w14:paraId="51D29E7D" w14:textId="150A0882" w:rsidR="00A32E94" w:rsidRDefault="00702DB7" w:rsidP="00A32E94">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The</w:t>
      </w:r>
      <w:r w:rsidR="002F00DF">
        <w:rPr>
          <w:rFonts w:ascii="Minion Pro Capt" w:hAnsi="Minion Pro Capt"/>
          <w:sz w:val="24"/>
          <w:szCs w:val="24"/>
        </w:rPr>
        <w:t xml:space="preserve"> remaining 39 PFAs have a relatively lower proportion of type 2 tweets. The</w:t>
      </w:r>
      <w:r w:rsidR="00A32E94">
        <w:rPr>
          <w:rFonts w:ascii="Minion Pro Capt" w:hAnsi="Minion Pro Capt"/>
          <w:sz w:val="24"/>
          <w:szCs w:val="24"/>
        </w:rPr>
        <w:t xml:space="preserve"> </w:t>
      </w:r>
      <w:r w:rsidR="002F00DF">
        <w:rPr>
          <w:rFonts w:ascii="Minion Pro Capt" w:hAnsi="Minion Pro Capt"/>
          <w:sz w:val="24"/>
          <w:szCs w:val="24"/>
        </w:rPr>
        <w:t>proportion</w:t>
      </w:r>
      <w:r w:rsidR="00CF3CA8">
        <w:rPr>
          <w:rFonts w:ascii="Minion Pro Capt" w:hAnsi="Minion Pro Capt"/>
          <w:sz w:val="24"/>
          <w:szCs w:val="24"/>
        </w:rPr>
        <w:t xml:space="preserve">s are </w:t>
      </w:r>
      <w:r w:rsidR="002F00DF">
        <w:rPr>
          <w:rFonts w:ascii="Minion Pro Capt" w:hAnsi="Minion Pro Capt"/>
          <w:sz w:val="24"/>
          <w:szCs w:val="24"/>
        </w:rPr>
        <w:t>slightly higher in time step 3</w:t>
      </w:r>
      <w:r w:rsidR="00B86A3A">
        <w:rPr>
          <w:rFonts w:ascii="Minion Pro Capt" w:hAnsi="Minion Pro Capt"/>
          <w:sz w:val="24"/>
          <w:szCs w:val="24"/>
        </w:rPr>
        <w:t xml:space="preserve"> </w:t>
      </w:r>
      <w:r w:rsidR="00A32E94">
        <w:rPr>
          <w:rFonts w:ascii="Minion Pro Capt" w:hAnsi="Minion Pro Capt"/>
          <w:sz w:val="24"/>
          <w:szCs w:val="24"/>
        </w:rPr>
        <w:t xml:space="preserve">across all PFAs </w:t>
      </w:r>
      <w:r w:rsidR="00B86A3A">
        <w:rPr>
          <w:rFonts w:ascii="Minion Pro Capt" w:hAnsi="Minion Pro Capt"/>
          <w:sz w:val="24"/>
          <w:szCs w:val="24"/>
        </w:rPr>
        <w:t>with around 8-10% compared to time step 1 and 2</w:t>
      </w:r>
      <w:ins w:id="56" w:author="Samuel Langton" w:date="2021-01-22T14:47:00Z">
        <w:r w:rsidR="00A32198">
          <w:rPr>
            <w:rFonts w:ascii="Minion Pro Capt" w:hAnsi="Minion Pro Capt"/>
            <w:sz w:val="24"/>
            <w:szCs w:val="24"/>
          </w:rPr>
          <w:t>,</w:t>
        </w:r>
      </w:ins>
      <w:r w:rsidR="00B86A3A">
        <w:rPr>
          <w:rFonts w:ascii="Minion Pro Capt" w:hAnsi="Minion Pro Capt"/>
          <w:sz w:val="24"/>
          <w:szCs w:val="24"/>
        </w:rPr>
        <w:t xml:space="preserve"> </w:t>
      </w:r>
      <w:del w:id="57" w:author="Samuel Langton" w:date="2021-01-22T14:47:00Z">
        <w:r w:rsidR="00B86A3A" w:rsidDel="00A32198">
          <w:rPr>
            <w:rFonts w:ascii="Minion Pro Capt" w:hAnsi="Minion Pro Capt"/>
            <w:sz w:val="24"/>
            <w:szCs w:val="24"/>
          </w:rPr>
          <w:delText xml:space="preserve">with </w:delText>
        </w:r>
      </w:del>
      <w:ins w:id="58" w:author="Samuel Langton" w:date="2021-01-22T14:47:00Z">
        <w:r w:rsidR="00A32198">
          <w:rPr>
            <w:rFonts w:ascii="Minion Pro Capt" w:hAnsi="Minion Pro Capt"/>
            <w:sz w:val="24"/>
            <w:szCs w:val="24"/>
          </w:rPr>
          <w:t xml:space="preserve">which </w:t>
        </w:r>
      </w:ins>
      <w:r w:rsidR="00A32E94">
        <w:rPr>
          <w:rFonts w:ascii="Minion Pro Capt" w:hAnsi="Minion Pro Capt"/>
          <w:sz w:val="24"/>
          <w:szCs w:val="24"/>
        </w:rPr>
        <w:t xml:space="preserve">are </w:t>
      </w:r>
      <w:r w:rsidR="00B86A3A">
        <w:rPr>
          <w:rFonts w:ascii="Minion Pro Capt" w:hAnsi="Minion Pro Capt"/>
          <w:sz w:val="24"/>
          <w:szCs w:val="24"/>
        </w:rPr>
        <w:t>around 5-8%.</w:t>
      </w:r>
      <w:r w:rsidR="00E04EF3">
        <w:rPr>
          <w:rFonts w:ascii="Minion Pro Capt" w:hAnsi="Minion Pro Capt"/>
          <w:sz w:val="24"/>
          <w:szCs w:val="24"/>
        </w:rPr>
        <w:t xml:space="preserve"> </w:t>
      </w:r>
      <w:r w:rsidR="00A32E94">
        <w:rPr>
          <w:rFonts w:ascii="Minion Pro Capt" w:hAnsi="Minion Pro Capt"/>
          <w:sz w:val="24"/>
          <w:szCs w:val="24"/>
        </w:rPr>
        <w:t xml:space="preserve">The potential impacts of type 2 tweets in these cases may not be readily apparent compared to the three outlier PFA above. However, </w:t>
      </w:r>
      <w:r w:rsidR="009C69DA">
        <w:rPr>
          <w:rFonts w:ascii="Minion Pro Capt" w:hAnsi="Minion Pro Capt"/>
          <w:sz w:val="24"/>
          <w:szCs w:val="24"/>
        </w:rPr>
        <w:t>the s</w:t>
      </w:r>
      <w:r w:rsidR="00A32E94">
        <w:rPr>
          <w:rFonts w:ascii="Minion Pro Capt" w:hAnsi="Minion Pro Capt"/>
          <w:sz w:val="24"/>
          <w:szCs w:val="24"/>
        </w:rPr>
        <w:t xml:space="preserve">tatistical testing </w:t>
      </w:r>
      <w:r w:rsidR="009C69DA">
        <w:rPr>
          <w:rFonts w:ascii="Minion Pro Capt" w:hAnsi="Minion Pro Capt"/>
          <w:sz w:val="24"/>
          <w:szCs w:val="24"/>
        </w:rPr>
        <w:t xml:space="preserve">proposed should tell us </w:t>
      </w:r>
      <w:r w:rsidR="00A32E94">
        <w:rPr>
          <w:rFonts w:ascii="Minion Pro Capt" w:hAnsi="Minion Pro Capt"/>
          <w:sz w:val="24"/>
          <w:szCs w:val="24"/>
        </w:rPr>
        <w:t>whether or not the impact</w:t>
      </w:r>
      <w:del w:id="59" w:author="Samuel Langton" w:date="2021-01-22T14:47:00Z">
        <w:r w:rsidR="00A32E94" w:rsidDel="00E20EEF">
          <w:rPr>
            <w:rFonts w:ascii="Minion Pro Capt" w:hAnsi="Minion Pro Capt"/>
            <w:sz w:val="24"/>
            <w:szCs w:val="24"/>
          </w:rPr>
          <w:delText>s</w:delText>
        </w:r>
      </w:del>
      <w:r w:rsidR="00A32E94">
        <w:rPr>
          <w:rFonts w:ascii="Minion Pro Capt" w:hAnsi="Minion Pro Capt"/>
          <w:sz w:val="24"/>
          <w:szCs w:val="24"/>
        </w:rPr>
        <w:t xml:space="preserve"> is statistically significant.</w:t>
      </w:r>
    </w:p>
    <w:p w14:paraId="1816FFAC" w14:textId="77777777" w:rsidR="00AC50AD" w:rsidRDefault="00AC50AD" w:rsidP="00A32E94">
      <w:pPr>
        <w:widowControl w:val="0"/>
        <w:adjustRightInd w:val="0"/>
        <w:snapToGrid w:val="0"/>
        <w:spacing w:after="240" w:line="300" w:lineRule="exact"/>
        <w:rPr>
          <w:rFonts w:ascii="Minion Pro Capt" w:hAnsi="Minion Pro Capt"/>
          <w:sz w:val="24"/>
          <w:szCs w:val="24"/>
        </w:rPr>
      </w:pPr>
    </w:p>
    <w:p w14:paraId="455B304B" w14:textId="77777777" w:rsidR="00AC50AD" w:rsidRDefault="00AC50AD" w:rsidP="00A32E94">
      <w:pPr>
        <w:widowControl w:val="0"/>
        <w:adjustRightInd w:val="0"/>
        <w:snapToGrid w:val="0"/>
        <w:spacing w:after="240" w:line="300" w:lineRule="exact"/>
        <w:rPr>
          <w:rFonts w:ascii="Minion Pro Capt" w:hAnsi="Minion Pro Capt"/>
          <w:sz w:val="24"/>
          <w:szCs w:val="24"/>
        </w:rPr>
      </w:pPr>
    </w:p>
    <w:p w14:paraId="565879AC" w14:textId="77777777" w:rsidR="00471B61" w:rsidRDefault="00471B61" w:rsidP="002F00DF">
      <w:pPr>
        <w:pStyle w:val="HTMLPreformatted"/>
        <w:shd w:val="clear" w:color="auto" w:fill="FFFFFF"/>
        <w:wordWrap w:val="0"/>
        <w:rPr>
          <w:rFonts w:ascii="Minion Pro Capt" w:hAnsi="Minion Pro Capt"/>
          <w:sz w:val="24"/>
          <w:szCs w:val="24"/>
        </w:rPr>
      </w:pPr>
    </w:p>
    <w:p w14:paraId="1B409FD1" w14:textId="77777777" w:rsidR="00AC50AD" w:rsidRDefault="00AC50AD" w:rsidP="002F00DF">
      <w:pPr>
        <w:pStyle w:val="HTMLPreformatted"/>
        <w:shd w:val="clear" w:color="auto" w:fill="FFFFFF"/>
        <w:wordWrap w:val="0"/>
        <w:rPr>
          <w:rFonts w:ascii="Minion Pro Capt" w:hAnsi="Minion Pro Capt"/>
          <w:sz w:val="24"/>
          <w:szCs w:val="24"/>
        </w:rPr>
      </w:pPr>
    </w:p>
    <w:p w14:paraId="193FD0B9" w14:textId="77777777" w:rsidR="00AC50AD" w:rsidRDefault="00AC50AD" w:rsidP="002F00DF">
      <w:pPr>
        <w:pStyle w:val="HTMLPreformatted"/>
        <w:shd w:val="clear" w:color="auto" w:fill="FFFFFF"/>
        <w:wordWrap w:val="0"/>
        <w:rPr>
          <w:rFonts w:ascii="Minion Pro Capt" w:hAnsi="Minion Pro Capt"/>
          <w:sz w:val="24"/>
          <w:szCs w:val="24"/>
        </w:rPr>
      </w:pPr>
    </w:p>
    <w:p w14:paraId="4036FABC" w14:textId="77777777" w:rsidR="00AC50AD" w:rsidRDefault="00AC50AD" w:rsidP="002F00DF">
      <w:pPr>
        <w:pStyle w:val="HTMLPreformatted"/>
        <w:shd w:val="clear" w:color="auto" w:fill="FFFFFF"/>
        <w:wordWrap w:val="0"/>
        <w:rPr>
          <w:rFonts w:ascii="Minion Pro Capt" w:hAnsi="Minion Pro Capt"/>
          <w:sz w:val="24"/>
          <w:szCs w:val="24"/>
        </w:rPr>
      </w:pPr>
    </w:p>
    <w:p w14:paraId="183DDA9C" w14:textId="77777777" w:rsidR="00AC50AD" w:rsidRDefault="00AC50AD" w:rsidP="002F00DF">
      <w:pPr>
        <w:pStyle w:val="HTMLPreformatted"/>
        <w:shd w:val="clear" w:color="auto" w:fill="FFFFFF"/>
        <w:wordWrap w:val="0"/>
        <w:rPr>
          <w:rFonts w:ascii="Minion Pro Capt" w:hAnsi="Minion Pro Capt"/>
          <w:sz w:val="24"/>
          <w:szCs w:val="24"/>
        </w:rPr>
      </w:pPr>
    </w:p>
    <w:p w14:paraId="17F8641F" w14:textId="77777777" w:rsidR="00AC50AD" w:rsidRDefault="00AC50AD" w:rsidP="002F00DF">
      <w:pPr>
        <w:pStyle w:val="HTMLPreformatted"/>
        <w:shd w:val="clear" w:color="auto" w:fill="FFFFFF"/>
        <w:wordWrap w:val="0"/>
        <w:rPr>
          <w:rFonts w:ascii="Minion Pro Capt" w:hAnsi="Minion Pro Capt"/>
          <w:sz w:val="24"/>
          <w:szCs w:val="24"/>
        </w:rPr>
      </w:pPr>
    </w:p>
    <w:p w14:paraId="2F25BDBF" w14:textId="77777777" w:rsidR="00AC50AD" w:rsidRDefault="00AC50AD" w:rsidP="002F00DF">
      <w:pPr>
        <w:pStyle w:val="HTMLPreformatted"/>
        <w:shd w:val="clear" w:color="auto" w:fill="FFFFFF"/>
        <w:wordWrap w:val="0"/>
        <w:rPr>
          <w:rFonts w:ascii="Minion Pro Capt" w:hAnsi="Minion Pro Capt"/>
          <w:sz w:val="24"/>
          <w:szCs w:val="24"/>
        </w:rPr>
      </w:pPr>
    </w:p>
    <w:p w14:paraId="55ED22F9" w14:textId="77777777" w:rsidR="00AC50AD" w:rsidRDefault="00AC50AD" w:rsidP="002F00DF">
      <w:pPr>
        <w:pStyle w:val="HTMLPreformatted"/>
        <w:shd w:val="clear" w:color="auto" w:fill="FFFFFF"/>
        <w:wordWrap w:val="0"/>
        <w:rPr>
          <w:rFonts w:ascii="Minion Pro Capt" w:hAnsi="Minion Pro Capt"/>
          <w:sz w:val="24"/>
          <w:szCs w:val="24"/>
        </w:rPr>
      </w:pPr>
    </w:p>
    <w:p w14:paraId="05639B74" w14:textId="77777777" w:rsidR="00AC50AD" w:rsidRDefault="00AC50AD" w:rsidP="002F00DF">
      <w:pPr>
        <w:pStyle w:val="HTMLPreformatted"/>
        <w:shd w:val="clear" w:color="auto" w:fill="FFFFFF"/>
        <w:wordWrap w:val="0"/>
        <w:rPr>
          <w:rFonts w:ascii="Minion Pro Capt" w:hAnsi="Minion Pro Capt"/>
          <w:sz w:val="24"/>
          <w:szCs w:val="24"/>
        </w:rPr>
      </w:pPr>
    </w:p>
    <w:p w14:paraId="594F6151" w14:textId="77777777" w:rsidR="00AC50AD" w:rsidRDefault="00AC50AD" w:rsidP="002F00DF">
      <w:pPr>
        <w:pStyle w:val="HTMLPreformatted"/>
        <w:shd w:val="clear" w:color="auto" w:fill="FFFFFF"/>
        <w:wordWrap w:val="0"/>
        <w:rPr>
          <w:rFonts w:ascii="Minion Pro Capt" w:hAnsi="Minion Pro Capt"/>
          <w:sz w:val="24"/>
          <w:szCs w:val="24"/>
        </w:rPr>
      </w:pPr>
    </w:p>
    <w:p w14:paraId="555558C2" w14:textId="77777777" w:rsidR="00AC50AD" w:rsidRDefault="00AC50AD" w:rsidP="002F00DF">
      <w:pPr>
        <w:pStyle w:val="HTMLPreformatted"/>
        <w:shd w:val="clear" w:color="auto" w:fill="FFFFFF"/>
        <w:wordWrap w:val="0"/>
        <w:rPr>
          <w:rFonts w:ascii="Minion Pro Capt" w:hAnsi="Minion Pro Capt"/>
          <w:sz w:val="24"/>
          <w:szCs w:val="24"/>
        </w:rPr>
      </w:pPr>
      <w:r w:rsidRPr="00AC50AD">
        <w:rPr>
          <w:noProof/>
        </w:rPr>
        <w:drawing>
          <wp:inline distT="0" distB="0" distL="0" distR="0" wp14:anchorId="6E75307C" wp14:editId="72CE8A3F">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96410"/>
                    </a:xfrm>
                    <a:prstGeom prst="rect">
                      <a:avLst/>
                    </a:prstGeom>
                  </pic:spPr>
                </pic:pic>
              </a:graphicData>
            </a:graphic>
          </wp:inline>
        </w:drawing>
      </w:r>
    </w:p>
    <w:p w14:paraId="463AFFBD" w14:textId="77777777" w:rsidR="00AC50AD" w:rsidRDefault="00AC50AD" w:rsidP="002F00DF">
      <w:pPr>
        <w:pStyle w:val="HTMLPreformatted"/>
        <w:shd w:val="clear" w:color="auto" w:fill="FFFFFF"/>
        <w:wordWrap w:val="0"/>
        <w:rPr>
          <w:rFonts w:ascii="Minion Pro Capt" w:hAnsi="Minion Pro Capt"/>
          <w:sz w:val="24"/>
          <w:szCs w:val="24"/>
        </w:rPr>
      </w:pPr>
    </w:p>
    <w:p w14:paraId="6071D9C3" w14:textId="77777777" w:rsidR="00390811" w:rsidRDefault="00390811" w:rsidP="00390811">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 xml:space="preserve">Figure 6. Proportion of tweet </w:t>
      </w:r>
      <w:r w:rsidR="00471B61">
        <w:rPr>
          <w:rFonts w:ascii="Minion Pro Capt" w:hAnsi="Minion Pro Capt"/>
          <w:sz w:val="24"/>
          <w:szCs w:val="24"/>
        </w:rPr>
        <w:t xml:space="preserve">types </w:t>
      </w:r>
      <w:r w:rsidR="005B23D4">
        <w:rPr>
          <w:rFonts w:ascii="Minion Pro Capt" w:hAnsi="Minion Pro Capt"/>
          <w:sz w:val="24"/>
          <w:szCs w:val="24"/>
        </w:rPr>
        <w:t xml:space="preserve">and sentiments </w:t>
      </w:r>
      <w:r>
        <w:rPr>
          <w:rFonts w:ascii="Minion Pro Capt" w:hAnsi="Minion Pro Capt"/>
          <w:sz w:val="24"/>
          <w:szCs w:val="24"/>
        </w:rPr>
        <w:t>per PFA</w:t>
      </w:r>
      <w:r w:rsidR="003E169A">
        <w:rPr>
          <w:rFonts w:ascii="Minion Pro Capt" w:hAnsi="Minion Pro Capt"/>
          <w:sz w:val="24"/>
          <w:szCs w:val="24"/>
        </w:rPr>
        <w:t>. The brown and light brown sub-bars, represent type 1 tweets with positive and negative sentiments, respectively, while the green and light green sub-bars represent type 2 tweets with positive and negative sentiments, respectively.</w:t>
      </w:r>
    </w:p>
    <w:p w14:paraId="0ABC0175" w14:textId="481383E5" w:rsidR="00096D28" w:rsidRDefault="00467491" w:rsidP="00B7197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7 </w:t>
      </w:r>
      <w:del w:id="60" w:author="Samuel Langton" w:date="2021-01-22T14:49:00Z">
        <w:r w:rsidR="009C69DA" w:rsidDel="00953C17">
          <w:rPr>
            <w:rFonts w:ascii="Minion Pro Capt" w:hAnsi="Minion Pro Capt"/>
            <w:sz w:val="24"/>
            <w:szCs w:val="24"/>
          </w:rPr>
          <w:delText xml:space="preserve">is </w:delText>
        </w:r>
      </w:del>
      <w:ins w:id="61" w:author="Samuel Langton" w:date="2021-01-22T14:49:00Z">
        <w:r w:rsidR="00953C17">
          <w:rPr>
            <w:rFonts w:ascii="Minion Pro Capt" w:hAnsi="Minion Pro Capt"/>
            <w:sz w:val="24"/>
            <w:szCs w:val="24"/>
          </w:rPr>
          <w:t xml:space="preserve">shows </w:t>
        </w:r>
      </w:ins>
      <w:r w:rsidR="009C69DA">
        <w:rPr>
          <w:rFonts w:ascii="Minion Pro Capt" w:hAnsi="Minion Pro Capt"/>
          <w:sz w:val="24"/>
          <w:szCs w:val="24"/>
        </w:rPr>
        <w:t>the</w:t>
      </w:r>
      <w:r>
        <w:rPr>
          <w:rFonts w:ascii="Minion Pro Capt" w:hAnsi="Minion Pro Capt"/>
          <w:sz w:val="24"/>
          <w:szCs w:val="24"/>
        </w:rPr>
        <w:t xml:space="preserve"> </w:t>
      </w:r>
      <w:r w:rsidR="00B02AD2">
        <w:rPr>
          <w:rFonts w:ascii="Minion Pro Capt" w:hAnsi="Minion Pro Capt"/>
          <w:sz w:val="24"/>
          <w:szCs w:val="24"/>
        </w:rPr>
        <w:t xml:space="preserve">results of significance testing represented spatially. </w:t>
      </w:r>
      <w:r w:rsidR="009C40AA">
        <w:rPr>
          <w:rFonts w:ascii="Minion Pro Capt" w:hAnsi="Minion Pro Capt"/>
          <w:sz w:val="24"/>
          <w:szCs w:val="24"/>
        </w:rPr>
        <w:t>W</w:t>
      </w:r>
      <w:r>
        <w:rPr>
          <w:rFonts w:ascii="Minion Pro Capt" w:hAnsi="Minion Pro Capt"/>
          <w:sz w:val="24"/>
          <w:szCs w:val="24"/>
        </w:rPr>
        <w:t>e attempt to answer the question; “</w:t>
      </w:r>
      <w:r w:rsidR="009C40AA">
        <w:rPr>
          <w:rFonts w:ascii="Minion Pro Capt" w:hAnsi="Minion Pro Capt"/>
          <w:i/>
          <w:sz w:val="24"/>
          <w:szCs w:val="24"/>
        </w:rPr>
        <w:t xml:space="preserve">Given type 1 tweets as the expectation, </w:t>
      </w:r>
      <w:r w:rsidR="00230998" w:rsidRPr="007752E6">
        <w:rPr>
          <w:rFonts w:ascii="Minion Pro Capt" w:hAnsi="Minion Pro Capt"/>
          <w:i/>
          <w:sz w:val="24"/>
          <w:szCs w:val="24"/>
        </w:rPr>
        <w:t xml:space="preserve">how </w:t>
      </w:r>
      <w:r w:rsidRPr="007752E6">
        <w:rPr>
          <w:rFonts w:ascii="Minion Pro Capt" w:hAnsi="Minion Pro Capt"/>
          <w:i/>
          <w:sz w:val="24"/>
          <w:szCs w:val="24"/>
        </w:rPr>
        <w:t xml:space="preserve">likely would we be to find </w:t>
      </w:r>
      <w:r w:rsidR="009C40AA">
        <w:rPr>
          <w:rFonts w:ascii="Minion Pro Capt" w:hAnsi="Minion Pro Capt"/>
          <w:i/>
          <w:sz w:val="24"/>
          <w:szCs w:val="24"/>
        </w:rPr>
        <w:t xml:space="preserve">an OP score </w:t>
      </w:r>
      <w:r w:rsidRPr="007752E6">
        <w:rPr>
          <w:rFonts w:ascii="Minion Pro Capt" w:hAnsi="Minion Pro Capt"/>
          <w:i/>
          <w:sz w:val="24"/>
          <w:szCs w:val="24"/>
        </w:rPr>
        <w:t>higher than the</w:t>
      </w:r>
      <w:r w:rsidR="00230998" w:rsidRPr="007752E6">
        <w:rPr>
          <w:rFonts w:ascii="Minion Pro Capt" w:hAnsi="Minion Pro Capt"/>
          <w:i/>
          <w:sz w:val="24"/>
          <w:szCs w:val="24"/>
        </w:rPr>
        <w:t xml:space="preserve"> ones derived from the </w:t>
      </w:r>
      <w:r w:rsidR="009C40AA">
        <w:rPr>
          <w:rFonts w:ascii="Minion Pro Capt" w:hAnsi="Minion Pro Capt"/>
          <w:i/>
          <w:sz w:val="24"/>
          <w:szCs w:val="24"/>
        </w:rPr>
        <w:t>type</w:t>
      </w:r>
      <w:r w:rsidR="00230998" w:rsidRPr="007752E6">
        <w:rPr>
          <w:rFonts w:ascii="Minion Pro Capt" w:hAnsi="Minion Pro Capt"/>
          <w:i/>
          <w:sz w:val="24"/>
          <w:szCs w:val="24"/>
        </w:rPr>
        <w:t xml:space="preserve"> 2 tweets</w:t>
      </w:r>
      <w:r w:rsidR="00230998" w:rsidRPr="007752E6">
        <w:rPr>
          <w:rFonts w:ascii="Minion Pro Capt" w:hAnsi="Minion Pro Capt"/>
          <w:sz w:val="24"/>
          <w:szCs w:val="24"/>
        </w:rPr>
        <w:t>?</w:t>
      </w:r>
      <w:r w:rsidRPr="007752E6">
        <w:rPr>
          <w:rFonts w:ascii="Minion Pro Capt" w:hAnsi="Minion Pro Capt"/>
          <w:sz w:val="24"/>
          <w:szCs w:val="24"/>
        </w:rPr>
        <w:t>”.</w:t>
      </w:r>
      <w:r w:rsidR="009C40AA">
        <w:rPr>
          <w:rFonts w:ascii="Minion Pro Capt" w:hAnsi="Minion Pro Capt"/>
          <w:sz w:val="24"/>
          <w:szCs w:val="24"/>
        </w:rPr>
        <w:t xml:space="preserve"> In other words, if </w:t>
      </w:r>
      <w:r w:rsidR="000A4678">
        <w:rPr>
          <w:rFonts w:ascii="Minion Pro Capt" w:hAnsi="Minion Pro Capt"/>
          <w:sz w:val="24"/>
          <w:szCs w:val="24"/>
        </w:rPr>
        <w:t>the</w:t>
      </w:r>
      <w:r w:rsidR="009C40AA">
        <w:rPr>
          <w:rFonts w:ascii="Minion Pro Capt" w:hAnsi="Minion Pro Capt"/>
          <w:sz w:val="24"/>
          <w:szCs w:val="24"/>
        </w:rPr>
        <w:t xml:space="preserve"> </w:t>
      </w:r>
      <w:r w:rsidR="000A4678">
        <w:rPr>
          <w:rFonts w:ascii="Minion Pro Capt" w:hAnsi="Minion Pro Capt"/>
          <w:sz w:val="24"/>
          <w:szCs w:val="24"/>
        </w:rPr>
        <w:t xml:space="preserve">public </w:t>
      </w:r>
      <w:r w:rsidR="009C40AA">
        <w:rPr>
          <w:rFonts w:ascii="Minion Pro Capt" w:hAnsi="Minion Pro Capt"/>
          <w:sz w:val="24"/>
          <w:szCs w:val="24"/>
        </w:rPr>
        <w:t xml:space="preserve">opinion </w:t>
      </w:r>
      <w:r w:rsidR="000A4678">
        <w:rPr>
          <w:rFonts w:ascii="Minion Pro Capt" w:hAnsi="Minion Pro Capt"/>
          <w:sz w:val="24"/>
          <w:szCs w:val="24"/>
        </w:rPr>
        <w:t xml:space="preserve">solely about policing </w:t>
      </w:r>
      <w:commentRangeStart w:id="62"/>
      <w:r w:rsidR="000A4678">
        <w:rPr>
          <w:rFonts w:ascii="Minion Pro Capt" w:hAnsi="Minion Pro Capt"/>
          <w:sz w:val="24"/>
          <w:szCs w:val="24"/>
        </w:rPr>
        <w:t xml:space="preserve">is considered </w:t>
      </w:r>
      <w:del w:id="63" w:author="Samuel Langton" w:date="2021-01-22T14:49:00Z">
        <w:r w:rsidR="009C40AA" w:rsidDel="006D7E54">
          <w:rPr>
            <w:rFonts w:ascii="Minion Pro Capt" w:hAnsi="Minion Pro Capt"/>
            <w:sz w:val="24"/>
            <w:szCs w:val="24"/>
          </w:rPr>
          <w:delText xml:space="preserve">the </w:delText>
        </w:r>
      </w:del>
      <w:ins w:id="64" w:author="Samuel Langton" w:date="2021-01-22T14:49:00Z">
        <w:r w:rsidR="006D7E54">
          <w:rPr>
            <w:rFonts w:ascii="Minion Pro Capt" w:hAnsi="Minion Pro Capt"/>
            <w:sz w:val="24"/>
            <w:szCs w:val="24"/>
          </w:rPr>
          <w:t>to be</w:t>
        </w:r>
      </w:ins>
      <w:ins w:id="65" w:author="Samuel Langton" w:date="2021-01-22T14:50:00Z">
        <w:r w:rsidR="006D7E54">
          <w:rPr>
            <w:rFonts w:ascii="Minion Pro Capt" w:hAnsi="Minion Pro Capt"/>
            <w:sz w:val="24"/>
            <w:szCs w:val="24"/>
          </w:rPr>
          <w:t xml:space="preserve"> </w:t>
        </w:r>
        <w:commentRangeEnd w:id="62"/>
        <w:r w:rsidR="00991017">
          <w:rPr>
            <w:rStyle w:val="CommentReference"/>
          </w:rPr>
          <w:commentReference w:id="62"/>
        </w:r>
        <w:r w:rsidR="006D7E54">
          <w:rPr>
            <w:rFonts w:ascii="Minion Pro Capt" w:hAnsi="Minion Pro Capt"/>
            <w:sz w:val="24"/>
            <w:szCs w:val="24"/>
          </w:rPr>
          <w:t>the</w:t>
        </w:r>
      </w:ins>
      <w:ins w:id="66" w:author="Samuel Langton" w:date="2021-01-22T14:49:00Z">
        <w:r w:rsidR="006D7E54">
          <w:rPr>
            <w:rFonts w:ascii="Minion Pro Capt" w:hAnsi="Minion Pro Capt"/>
            <w:sz w:val="24"/>
            <w:szCs w:val="24"/>
          </w:rPr>
          <w:t xml:space="preserve"> </w:t>
        </w:r>
      </w:ins>
      <w:r w:rsidR="009C40AA">
        <w:rPr>
          <w:rFonts w:ascii="Minion Pro Capt" w:hAnsi="Minion Pro Capt"/>
          <w:sz w:val="24"/>
          <w:szCs w:val="24"/>
        </w:rPr>
        <w:t>expect</w:t>
      </w:r>
      <w:r w:rsidR="000A4678">
        <w:rPr>
          <w:rFonts w:ascii="Minion Pro Capt" w:hAnsi="Minion Pro Capt"/>
          <w:sz w:val="24"/>
          <w:szCs w:val="24"/>
        </w:rPr>
        <w:t>ed opinion</w:t>
      </w:r>
      <w:r w:rsidR="009C40AA">
        <w:rPr>
          <w:rFonts w:ascii="Minion Pro Capt" w:hAnsi="Minion Pro Capt"/>
          <w:sz w:val="24"/>
          <w:szCs w:val="24"/>
        </w:rPr>
        <w:t>, how different statistically is the opinion</w:t>
      </w:r>
      <w:r w:rsidR="000A4678">
        <w:rPr>
          <w:rFonts w:ascii="Minion Pro Capt" w:hAnsi="Minion Pro Capt"/>
          <w:sz w:val="24"/>
          <w:szCs w:val="24"/>
        </w:rPr>
        <w:t xml:space="preserve"> expressed in relation to the</w:t>
      </w:r>
      <w:r w:rsidR="009C40AA">
        <w:rPr>
          <w:rFonts w:ascii="Minion Pro Capt" w:hAnsi="Minion Pro Capt"/>
          <w:sz w:val="24"/>
          <w:szCs w:val="24"/>
        </w:rPr>
        <w:t xml:space="preserve"> </w:t>
      </w:r>
      <w:r w:rsidR="00C9123B">
        <w:rPr>
          <w:rFonts w:ascii="Minion Pro Capt" w:hAnsi="Minion Pro Capt"/>
          <w:sz w:val="24"/>
          <w:szCs w:val="24"/>
        </w:rPr>
        <w:t>‘COVID-19-pandemic</w:t>
      </w:r>
      <w:r w:rsidR="009C40AA">
        <w:rPr>
          <w:rFonts w:ascii="Minion Pro Capt" w:hAnsi="Minion Pro Capt"/>
          <w:sz w:val="24"/>
          <w:szCs w:val="24"/>
        </w:rPr>
        <w:t>?</w:t>
      </w:r>
      <w:r w:rsidR="000376CE">
        <w:rPr>
          <w:rFonts w:ascii="Minion Pro Capt" w:hAnsi="Minion Pro Capt"/>
          <w:sz w:val="24"/>
          <w:szCs w:val="24"/>
        </w:rPr>
        <w:t xml:space="preserve"> </w:t>
      </w:r>
      <w:r w:rsidR="000A4678">
        <w:rPr>
          <w:rFonts w:ascii="Minion Pro Capt" w:hAnsi="Minion Pro Capt"/>
          <w:sz w:val="24"/>
          <w:szCs w:val="24"/>
        </w:rPr>
        <w:t>The</w:t>
      </w:r>
      <w:r w:rsidR="00D4503F">
        <w:rPr>
          <w:rFonts w:ascii="Minion Pro Capt" w:hAnsi="Minion Pro Capt"/>
          <w:sz w:val="24"/>
          <w:szCs w:val="24"/>
        </w:rPr>
        <w:t xml:space="preserve"> red and the light red shade</w:t>
      </w:r>
      <w:r w:rsidR="00D362BF">
        <w:rPr>
          <w:rFonts w:ascii="Minion Pro Capt" w:hAnsi="Minion Pro Capt"/>
          <w:sz w:val="24"/>
          <w:szCs w:val="24"/>
        </w:rPr>
        <w:t>s</w:t>
      </w:r>
      <w:r w:rsidR="00D4503F">
        <w:rPr>
          <w:rFonts w:ascii="Minion Pro Capt" w:hAnsi="Minion Pro Capt"/>
          <w:sz w:val="24"/>
          <w:szCs w:val="24"/>
        </w:rPr>
        <w:t xml:space="preserve"> </w:t>
      </w:r>
      <w:r w:rsidR="000A4678">
        <w:rPr>
          <w:rFonts w:ascii="Minion Pro Capt" w:hAnsi="Minion Pro Capt"/>
          <w:sz w:val="24"/>
          <w:szCs w:val="24"/>
        </w:rPr>
        <w:t xml:space="preserve">(in Figure 7) </w:t>
      </w:r>
      <w:r w:rsidR="00D4503F">
        <w:rPr>
          <w:rFonts w:ascii="Minion Pro Capt" w:hAnsi="Minion Pro Capt"/>
          <w:sz w:val="24"/>
          <w:szCs w:val="24"/>
        </w:rPr>
        <w:t xml:space="preserve">represent </w:t>
      </w:r>
      <w:r w:rsidR="000A4678">
        <w:rPr>
          <w:rFonts w:ascii="Minion Pro Capt" w:hAnsi="Minion Pro Capt"/>
          <w:sz w:val="24"/>
          <w:szCs w:val="24"/>
        </w:rPr>
        <w:t>the significant ‘lower-than-</w:t>
      </w:r>
      <w:r w:rsidR="000376CE">
        <w:rPr>
          <w:rFonts w:ascii="Minion Pro Capt" w:hAnsi="Minion Pro Capt"/>
          <w:sz w:val="24"/>
          <w:szCs w:val="24"/>
        </w:rPr>
        <w:t>expectation</w:t>
      </w:r>
      <w:r w:rsidR="000A4678">
        <w:rPr>
          <w:rFonts w:ascii="Minion Pro Capt" w:hAnsi="Minion Pro Capt"/>
          <w:sz w:val="24"/>
          <w:szCs w:val="24"/>
        </w:rPr>
        <w:t>’ OP scores</w:t>
      </w:r>
      <w:r w:rsidR="000376CE">
        <w:rPr>
          <w:rFonts w:ascii="Minion Pro Capt" w:hAnsi="Minion Pro Capt"/>
          <w:sz w:val="24"/>
          <w:szCs w:val="24"/>
        </w:rPr>
        <w:t xml:space="preserve"> at </w:t>
      </w:r>
      <w:r w:rsidR="00D4503F">
        <w:rPr>
          <w:rFonts w:ascii="Minion Pro Capt" w:hAnsi="Minion Pro Capt"/>
          <w:sz w:val="24"/>
          <w:szCs w:val="24"/>
        </w:rPr>
        <w:t xml:space="preserve">p-value </w:t>
      </w:r>
      <m:oMath>
        <m:r>
          <w:rPr>
            <w:rFonts w:ascii="Cambria Math" w:hAnsi="Cambria Math"/>
            <w:sz w:val="24"/>
            <w:szCs w:val="24"/>
          </w:rPr>
          <m:t>≤</m:t>
        </m:r>
      </m:oMath>
      <w:r w:rsidR="00D4503F">
        <w:rPr>
          <w:rFonts w:ascii="Minion Pro Capt" w:hAnsi="Minion Pro Capt"/>
          <w:sz w:val="24"/>
          <w:szCs w:val="24"/>
        </w:rPr>
        <w:t xml:space="preserve"> 0.001 and </w:t>
      </w:r>
      <w:r w:rsidR="000376CE">
        <w:rPr>
          <w:rFonts w:ascii="Minion Pro Capt" w:hAnsi="Minion Pro Capt"/>
          <w:sz w:val="24"/>
          <w:szCs w:val="24"/>
        </w:rPr>
        <w:t xml:space="preserve">at </w:t>
      </w:r>
      <w:r w:rsidR="00D4503F">
        <w:rPr>
          <w:rFonts w:ascii="Minion Pro Capt" w:hAnsi="Minion Pro Capt"/>
          <w:sz w:val="24"/>
          <w:szCs w:val="24"/>
        </w:rPr>
        <w:t xml:space="preserve">p-value </w:t>
      </w:r>
      <m:oMath>
        <m:r>
          <w:rPr>
            <w:rFonts w:ascii="Cambria Math" w:hAnsi="Cambria Math"/>
            <w:sz w:val="24"/>
            <w:szCs w:val="24"/>
          </w:rPr>
          <m:t>≤0.025</m:t>
        </m:r>
      </m:oMath>
      <w:r w:rsidR="00D4503F">
        <w:rPr>
          <w:rFonts w:ascii="Minion Pro Capt" w:hAnsi="Minion Pro Capt"/>
          <w:sz w:val="24"/>
          <w:szCs w:val="24"/>
        </w:rPr>
        <w:t>, respectively</w:t>
      </w:r>
      <w:r w:rsidR="000A4678">
        <w:rPr>
          <w:rFonts w:ascii="Minion Pro Capt" w:hAnsi="Minion Pro Capt"/>
          <w:sz w:val="24"/>
          <w:szCs w:val="24"/>
        </w:rPr>
        <w:t xml:space="preserve"> (note that ‘lower-than-expectation’ of a negative opinion means a higher negative score). On the other hand, </w:t>
      </w:r>
      <w:r w:rsidR="00D4503F">
        <w:rPr>
          <w:rFonts w:ascii="Minion Pro Capt" w:hAnsi="Minion Pro Capt"/>
          <w:sz w:val="24"/>
          <w:szCs w:val="24"/>
        </w:rPr>
        <w:t>the blue and light blue</w:t>
      </w:r>
      <w:r w:rsidR="00D362BF">
        <w:rPr>
          <w:rFonts w:ascii="Minion Pro Capt" w:hAnsi="Minion Pro Capt"/>
          <w:sz w:val="24"/>
          <w:szCs w:val="24"/>
        </w:rPr>
        <w:t xml:space="preserve"> </w:t>
      </w:r>
      <w:r w:rsidR="000A4678">
        <w:rPr>
          <w:rFonts w:ascii="Minion Pro Capt" w:hAnsi="Minion Pro Capt"/>
          <w:sz w:val="24"/>
          <w:szCs w:val="24"/>
        </w:rPr>
        <w:t xml:space="preserve">shades represent ‘higher-than-expectation’ OP scores </w:t>
      </w:r>
      <w:r w:rsidR="000376CE">
        <w:rPr>
          <w:rFonts w:ascii="Minion Pro Capt" w:hAnsi="Minion Pro Capt"/>
          <w:sz w:val="24"/>
          <w:szCs w:val="24"/>
        </w:rPr>
        <w:t xml:space="preserve">at the corresponding </w:t>
      </w:r>
      <w:r w:rsidR="00D362BF">
        <w:rPr>
          <w:rFonts w:ascii="Minion Pro Capt" w:hAnsi="Minion Pro Capt"/>
          <w:sz w:val="24"/>
          <w:szCs w:val="24"/>
        </w:rPr>
        <w:t>p-value</w:t>
      </w:r>
      <w:r w:rsidR="000376CE">
        <w:rPr>
          <w:rFonts w:ascii="Minion Pro Capt" w:hAnsi="Minion Pro Capt"/>
          <w:sz w:val="24"/>
          <w:szCs w:val="24"/>
        </w:rPr>
        <w:t>s</w:t>
      </w:r>
      <w:r w:rsidR="00B26FC3">
        <w:rPr>
          <w:rFonts w:ascii="Minion Pro Capt" w:hAnsi="Minion Pro Capt"/>
          <w:sz w:val="24"/>
          <w:szCs w:val="24"/>
        </w:rPr>
        <w:t>, respectively</w:t>
      </w:r>
      <w:r w:rsidR="00D362BF">
        <w:rPr>
          <w:rFonts w:ascii="Minion Pro Capt" w:hAnsi="Minion Pro Capt"/>
          <w:sz w:val="24"/>
          <w:szCs w:val="24"/>
        </w:rPr>
        <w:t>.</w:t>
      </w:r>
      <w:r w:rsidR="000A4678">
        <w:rPr>
          <w:rFonts w:ascii="Minion Pro Capt" w:hAnsi="Minion Pro Capt"/>
          <w:sz w:val="24"/>
          <w:szCs w:val="24"/>
        </w:rPr>
        <w:t xml:space="preserve"> </w:t>
      </w:r>
      <w:r w:rsidR="007B09CC">
        <w:rPr>
          <w:rFonts w:ascii="Minion Pro Capt" w:hAnsi="Minion Pro Capt"/>
          <w:sz w:val="24"/>
          <w:szCs w:val="24"/>
        </w:rPr>
        <w:t xml:space="preserve">Transparent polygons </w:t>
      </w:r>
      <w:r w:rsidR="000A4678">
        <w:rPr>
          <w:rFonts w:ascii="Minion Pro Capt" w:hAnsi="Minion Pro Capt"/>
          <w:sz w:val="24"/>
          <w:szCs w:val="24"/>
        </w:rPr>
        <w:t>represent</w:t>
      </w:r>
      <w:r w:rsidR="00966E26">
        <w:rPr>
          <w:rFonts w:ascii="Minion Pro Capt" w:hAnsi="Minion Pro Capt"/>
          <w:sz w:val="24"/>
          <w:szCs w:val="24"/>
        </w:rPr>
        <w:t xml:space="preserve"> n</w:t>
      </w:r>
      <w:r w:rsidR="007B09CC">
        <w:rPr>
          <w:rFonts w:ascii="Minion Pro Capt" w:hAnsi="Minion Pro Capt"/>
          <w:sz w:val="24"/>
          <w:szCs w:val="24"/>
        </w:rPr>
        <w:t xml:space="preserve">on-significant </w:t>
      </w:r>
      <w:r w:rsidR="000A4678">
        <w:rPr>
          <w:rFonts w:ascii="Minion Pro Capt" w:hAnsi="Minion Pro Capt"/>
          <w:sz w:val="24"/>
          <w:szCs w:val="24"/>
        </w:rPr>
        <w:t>OP scores</w:t>
      </w:r>
      <w:r w:rsidR="00966E26">
        <w:rPr>
          <w:rFonts w:ascii="Minion Pro Capt" w:hAnsi="Minion Pro Capt"/>
          <w:sz w:val="24"/>
          <w:szCs w:val="24"/>
        </w:rPr>
        <w:t>.</w:t>
      </w:r>
      <w:r w:rsidR="007B09CC">
        <w:rPr>
          <w:rFonts w:ascii="Minion Pro Capt" w:hAnsi="Minion Pro Capt"/>
          <w:sz w:val="24"/>
          <w:szCs w:val="24"/>
        </w:rPr>
        <w:t xml:space="preserve"> </w:t>
      </w:r>
    </w:p>
    <w:p w14:paraId="6990A364" w14:textId="77777777" w:rsidR="00B05B04" w:rsidRDefault="007C0024" w:rsidP="007C0024">
      <w:pPr>
        <w:pStyle w:val="2"/>
        <w:spacing w:before="240" w:after="120"/>
        <w:ind w:leftChars="0" w:left="0"/>
        <w:jc w:val="center"/>
        <w:rPr>
          <w:rFonts w:ascii="Minion Pro Capt" w:hAnsi="Minion Pro Capt"/>
          <w:b w:val="0"/>
          <w:color w:val="auto"/>
          <w:sz w:val="24"/>
          <w:szCs w:val="24"/>
          <w:lang w:eastAsia="en-US"/>
        </w:rPr>
      </w:pPr>
      <w:r w:rsidRPr="007C0024">
        <w:rPr>
          <w:noProof/>
          <w:lang w:val="en-GB" w:eastAsia="en-GB"/>
        </w:rPr>
        <w:lastRenderedPageBreak/>
        <w:drawing>
          <wp:inline distT="0" distB="0" distL="0" distR="0" wp14:anchorId="362145D4" wp14:editId="13638212">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8354" cy="8298873"/>
                    </a:xfrm>
                    <a:prstGeom prst="rect">
                      <a:avLst/>
                    </a:prstGeom>
                  </pic:spPr>
                </pic:pic>
              </a:graphicData>
            </a:graphic>
          </wp:inline>
        </w:drawing>
      </w:r>
    </w:p>
    <w:p w14:paraId="6CD934E0" w14:textId="05A87E05" w:rsidR="00B05B04" w:rsidRDefault="00B05B04" w:rsidP="006A570F">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w:t>
      </w:r>
      <w:r w:rsidR="008259AC">
        <w:rPr>
          <w:rFonts w:ascii="Minion Pro Capt" w:hAnsi="Minion Pro Capt"/>
          <w:sz w:val="24"/>
          <w:szCs w:val="24"/>
        </w:rPr>
        <w:t xml:space="preserve">opinion significance. </w:t>
      </w:r>
      <w:r w:rsidR="00552848">
        <w:rPr>
          <w:rFonts w:ascii="Minion Pro Capt" w:hAnsi="Minion Pro Capt"/>
          <w:sz w:val="24"/>
          <w:szCs w:val="24"/>
        </w:rPr>
        <w:t xml:space="preserve">The regular and the bold lines represent the boundary of PFAs and policing regions, respectively. </w:t>
      </w:r>
      <w:r w:rsidR="00D362BF">
        <w:rPr>
          <w:rFonts w:ascii="Minion Pro Capt" w:hAnsi="Minion Pro Capt"/>
          <w:sz w:val="24"/>
          <w:szCs w:val="24"/>
        </w:rPr>
        <w:t xml:space="preserve">The </w:t>
      </w:r>
      <w:r w:rsidR="00552848">
        <w:rPr>
          <w:rFonts w:ascii="Minion Pro Capt" w:hAnsi="Minion Pro Capt"/>
          <w:sz w:val="24"/>
          <w:szCs w:val="24"/>
        </w:rPr>
        <w:t xml:space="preserve">value labels within </w:t>
      </w:r>
      <w:r w:rsidR="00552848">
        <w:rPr>
          <w:rFonts w:ascii="Minion Pro Capt" w:hAnsi="Minion Pro Capt"/>
          <w:sz w:val="24"/>
          <w:szCs w:val="24"/>
        </w:rPr>
        <w:lastRenderedPageBreak/>
        <w:t xml:space="preserve">each PFA are the observed </w:t>
      </w:r>
      <w:r w:rsidR="007F06C9">
        <w:rPr>
          <w:rFonts w:ascii="Minion Pro Capt" w:hAnsi="Minion Pro Capt"/>
          <w:sz w:val="24"/>
          <w:szCs w:val="24"/>
        </w:rPr>
        <w:t>OP</w:t>
      </w:r>
      <w:r w:rsidR="00D362BF">
        <w:rPr>
          <w:rFonts w:ascii="Minion Pro Capt" w:hAnsi="Minion Pro Capt"/>
          <w:sz w:val="24"/>
          <w:szCs w:val="24"/>
        </w:rPr>
        <w:t xml:space="preserve"> scores. </w:t>
      </w:r>
      <w:r w:rsidR="006A570F">
        <w:rPr>
          <w:rFonts w:ascii="Minion Pro Capt" w:hAnsi="Minion Pro Capt"/>
          <w:sz w:val="24"/>
          <w:szCs w:val="24"/>
        </w:rPr>
        <w:t>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that describe</w:t>
      </w:r>
      <w:ins w:id="67" w:author="Samuel Langton" w:date="2021-01-22T14:50:00Z">
        <w:r w:rsidR="003D0F17">
          <w:rPr>
            <w:rFonts w:ascii="Minion Pro Capt" w:hAnsi="Minion Pro Capt"/>
            <w:sz w:val="24"/>
            <w:szCs w:val="24"/>
          </w:rPr>
          <w:t>s</w:t>
        </w:r>
      </w:ins>
      <w:r w:rsidR="006A570F">
        <w:rPr>
          <w:rFonts w:ascii="Minion Pro Capt" w:hAnsi="Minion Pro Capt"/>
          <w:sz w:val="24"/>
          <w:szCs w:val="24"/>
        </w:rPr>
        <w:t xml:space="preserve"> the position of an observed OP score relative to the mean expectation. These three tables are combined in order to produce Figure 7 (see details in the source code).</w:t>
      </w:r>
    </w:p>
    <w:p w14:paraId="63CE77C0" w14:textId="6C9113BA" w:rsidR="002C1600" w:rsidRDefault="00C47AA9" w:rsidP="00924C0D">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can be observed that </w:t>
      </w:r>
      <w:r w:rsidR="006E1A99">
        <w:rPr>
          <w:rFonts w:ascii="Minion Pro Capt" w:hAnsi="Minion Pro Capt"/>
          <w:sz w:val="24"/>
          <w:szCs w:val="24"/>
        </w:rPr>
        <w:t xml:space="preserve">whilst </w:t>
      </w:r>
      <w:r>
        <w:rPr>
          <w:rFonts w:ascii="Minion Pro Capt" w:hAnsi="Minion Pro Capt"/>
          <w:sz w:val="24"/>
          <w:szCs w:val="24"/>
        </w:rPr>
        <w:t>the majority of PFA</w:t>
      </w:r>
      <w:r w:rsidR="00464B67">
        <w:rPr>
          <w:rFonts w:ascii="Minion Pro Capt" w:hAnsi="Minion Pro Capt"/>
          <w:sz w:val="24"/>
          <w:szCs w:val="24"/>
        </w:rPr>
        <w:t>s</w:t>
      </w:r>
      <w:r>
        <w:rPr>
          <w:rFonts w:ascii="Minion Pro Capt" w:hAnsi="Minion Pro Capt"/>
          <w:sz w:val="24"/>
          <w:szCs w:val="24"/>
        </w:rPr>
        <w:t xml:space="preserve"> show non-significant impacts of </w:t>
      </w:r>
      <w:r w:rsidR="00941F2C">
        <w:rPr>
          <w:rFonts w:ascii="Minion Pro Capt" w:hAnsi="Minion Pro Capt"/>
          <w:sz w:val="24"/>
          <w:szCs w:val="24"/>
        </w:rPr>
        <w:t xml:space="preserve">the </w:t>
      </w:r>
      <w:r w:rsidR="006E1A99">
        <w:rPr>
          <w:rFonts w:ascii="Minion Pro Capt" w:hAnsi="Minion Pro Capt"/>
          <w:sz w:val="24"/>
          <w:szCs w:val="24"/>
        </w:rPr>
        <w:t xml:space="preserve">COVID-19 </w:t>
      </w:r>
      <w:r w:rsidR="00941F2C">
        <w:rPr>
          <w:rFonts w:ascii="Minion Pro Capt" w:hAnsi="Minion Pro Capt"/>
          <w:sz w:val="24"/>
          <w:szCs w:val="24"/>
        </w:rPr>
        <w:t xml:space="preserve">pandemic </w:t>
      </w:r>
      <w:r w:rsidR="006E1A99">
        <w:rPr>
          <w:rFonts w:ascii="Minion Pro Capt" w:hAnsi="Minion Pro Capt"/>
          <w:sz w:val="24"/>
          <w:szCs w:val="24"/>
        </w:rPr>
        <w:t xml:space="preserve">(tweets), there are a number of PFAs that show </w:t>
      </w:r>
      <w:r w:rsidR="003D6B10">
        <w:rPr>
          <w:rFonts w:ascii="Minion Pro Capt" w:hAnsi="Minion Pro Capt"/>
          <w:sz w:val="24"/>
          <w:szCs w:val="24"/>
        </w:rPr>
        <w:t>statistically significant impacts</w:t>
      </w:r>
      <w:r w:rsidR="006E1A99">
        <w:rPr>
          <w:rFonts w:ascii="Minion Pro Capt" w:hAnsi="Minion Pro Capt"/>
          <w:sz w:val="24"/>
          <w:szCs w:val="24"/>
        </w:rPr>
        <w:t>,</w:t>
      </w:r>
      <w:r w:rsidR="003D6B10">
        <w:rPr>
          <w:rFonts w:ascii="Minion Pro Capt" w:hAnsi="Minion Pro Capt"/>
          <w:sz w:val="24"/>
          <w:szCs w:val="24"/>
        </w:rPr>
        <w:t xml:space="preserve"> with varying</w:t>
      </w:r>
      <w:r w:rsidR="006E1A99">
        <w:rPr>
          <w:rFonts w:ascii="Minion Pro Capt" w:hAnsi="Minion Pro Capt"/>
          <w:sz w:val="24"/>
          <w:szCs w:val="24"/>
        </w:rPr>
        <w:t xml:space="preserve"> level</w:t>
      </w:r>
      <w:ins w:id="68" w:author="Samuel Langton" w:date="2021-01-22T14:51:00Z">
        <w:r w:rsidR="00F856AB">
          <w:rPr>
            <w:rFonts w:ascii="Minion Pro Capt" w:hAnsi="Minion Pro Capt"/>
            <w:sz w:val="24"/>
            <w:szCs w:val="24"/>
          </w:rPr>
          <w:t>s</w:t>
        </w:r>
      </w:ins>
      <w:r w:rsidR="006E1A99">
        <w:rPr>
          <w:rFonts w:ascii="Minion Pro Capt" w:hAnsi="Minion Pro Capt"/>
          <w:sz w:val="24"/>
          <w:szCs w:val="24"/>
        </w:rPr>
        <w:t xml:space="preserve"> of</w:t>
      </w:r>
      <w:r w:rsidR="003D6B10">
        <w:rPr>
          <w:rFonts w:ascii="Minion Pro Capt" w:hAnsi="Minion Pro Capt"/>
          <w:sz w:val="24"/>
          <w:szCs w:val="24"/>
        </w:rPr>
        <w:t xml:space="preserve"> </w:t>
      </w:r>
      <w:r w:rsidR="005D1C6C">
        <w:rPr>
          <w:rFonts w:ascii="Minion Pro Capt" w:hAnsi="Minion Pro Capt"/>
          <w:sz w:val="24"/>
          <w:szCs w:val="24"/>
        </w:rPr>
        <w:t xml:space="preserve">stability over time. </w:t>
      </w:r>
      <w:r w:rsidR="006E1A99">
        <w:rPr>
          <w:rFonts w:ascii="Minion Pro Capt" w:hAnsi="Minion Pro Capt"/>
          <w:sz w:val="24"/>
          <w:szCs w:val="24"/>
        </w:rPr>
        <w:t>Again, we can identify th</w:t>
      </w:r>
      <w:r w:rsidR="003D6B10">
        <w:rPr>
          <w:rFonts w:ascii="Minion Pro Capt" w:hAnsi="Minion Pro Capt"/>
          <w:sz w:val="24"/>
          <w:szCs w:val="24"/>
        </w:rPr>
        <w:t>e three PFA</w:t>
      </w:r>
      <w:r w:rsidR="00464B67">
        <w:rPr>
          <w:rFonts w:ascii="Minion Pro Capt" w:hAnsi="Minion Pro Capt"/>
          <w:sz w:val="24"/>
          <w:szCs w:val="24"/>
        </w:rPr>
        <w:t>s</w:t>
      </w:r>
      <w:r w:rsidR="006E1A99">
        <w:rPr>
          <w:rFonts w:ascii="Minion Pro Capt" w:hAnsi="Minion Pro Capt"/>
          <w:sz w:val="24"/>
          <w:szCs w:val="24"/>
        </w:rPr>
        <w:t xml:space="preserve">, </w:t>
      </w:r>
      <w:r w:rsidR="002068D9" w:rsidRPr="00B446A5">
        <w:rPr>
          <w:rFonts w:ascii="Minion Pro Capt" w:hAnsi="Minion Pro Capt"/>
          <w:sz w:val="24"/>
          <w:szCs w:val="24"/>
        </w:rPr>
        <w:t>Staffordshire, Thames Valley, and North Wales</w:t>
      </w:r>
      <w:r w:rsidR="006E1A99">
        <w:rPr>
          <w:rFonts w:ascii="Minion Pro Capt" w:hAnsi="Minion Pro Capt"/>
          <w:sz w:val="24"/>
          <w:szCs w:val="24"/>
        </w:rPr>
        <w:t xml:space="preserve">, which exhibit </w:t>
      </w:r>
      <w:r w:rsidR="002068D9">
        <w:rPr>
          <w:rFonts w:ascii="Minion Pro Capt" w:hAnsi="Minion Pro Capt"/>
          <w:sz w:val="24"/>
          <w:szCs w:val="24"/>
        </w:rPr>
        <w:t xml:space="preserve">‘lower-than-the-expected’ </w:t>
      </w:r>
      <w:r w:rsidR="006E1A99">
        <w:rPr>
          <w:rFonts w:ascii="Minion Pro Capt" w:hAnsi="Minion Pro Capt"/>
          <w:sz w:val="24"/>
          <w:szCs w:val="24"/>
        </w:rPr>
        <w:t xml:space="preserve">OP </w:t>
      </w:r>
      <w:r w:rsidR="002068D9">
        <w:rPr>
          <w:rFonts w:ascii="Minion Pro Capt" w:hAnsi="Minion Pro Capt"/>
          <w:sz w:val="24"/>
          <w:szCs w:val="24"/>
        </w:rPr>
        <w:t xml:space="preserve">scores </w:t>
      </w:r>
      <w:r w:rsidR="006E1A99">
        <w:rPr>
          <w:rFonts w:ascii="Minion Pro Capt" w:hAnsi="Minion Pro Capt"/>
          <w:sz w:val="24"/>
          <w:szCs w:val="24"/>
        </w:rPr>
        <w:t xml:space="preserve">at each time step, with </w:t>
      </w:r>
      <w:r w:rsidR="00955380">
        <w:rPr>
          <w:rFonts w:ascii="Minion Pro Capt" w:hAnsi="Minion Pro Capt"/>
          <w:sz w:val="24"/>
          <w:szCs w:val="24"/>
        </w:rPr>
        <w:t>statistical</w:t>
      </w:r>
      <w:r w:rsidR="006E1A99">
        <w:rPr>
          <w:rFonts w:ascii="Minion Pro Capt" w:hAnsi="Minion Pro Capt"/>
          <w:sz w:val="24"/>
          <w:szCs w:val="24"/>
        </w:rPr>
        <w:t xml:space="preserve"> </w:t>
      </w:r>
      <w:r w:rsidR="00955380">
        <w:rPr>
          <w:rFonts w:ascii="Minion Pro Capt" w:hAnsi="Minion Pro Capt"/>
          <w:sz w:val="24"/>
          <w:szCs w:val="24"/>
        </w:rPr>
        <w:t>significan</w:t>
      </w:r>
      <w:r w:rsidR="006E1A99">
        <w:rPr>
          <w:rFonts w:ascii="Minion Pro Capt" w:hAnsi="Minion Pro Capt"/>
          <w:sz w:val="24"/>
          <w:szCs w:val="24"/>
        </w:rPr>
        <w:t xml:space="preserve">ce level of </w:t>
      </w:r>
      <w:r w:rsidR="00955380">
        <w:rPr>
          <w:rFonts w:ascii="Minion Pro Capt" w:hAnsi="Minion Pro Capt"/>
          <w:sz w:val="24"/>
          <w:szCs w:val="24"/>
        </w:rPr>
        <w:t xml:space="preserve">p-value </w:t>
      </w:r>
      <m:oMath>
        <m:r>
          <w:rPr>
            <w:rFonts w:ascii="Cambria Math" w:hAnsi="Cambria Math"/>
            <w:sz w:val="24"/>
            <w:szCs w:val="24"/>
          </w:rPr>
          <m:t>≤</m:t>
        </m:r>
      </m:oMath>
      <w:r w:rsidR="00955380">
        <w:rPr>
          <w:rFonts w:ascii="Minion Pro Capt" w:hAnsi="Minion Pro Capt"/>
          <w:sz w:val="24"/>
          <w:szCs w:val="24"/>
        </w:rPr>
        <w:t xml:space="preserve"> 0.001</w:t>
      </w:r>
      <w:r w:rsidR="006E1A99">
        <w:rPr>
          <w:rFonts w:ascii="Minion Pro Capt" w:hAnsi="Minion Pro Capt"/>
          <w:sz w:val="24"/>
          <w:szCs w:val="24"/>
        </w:rPr>
        <w:t xml:space="preserve">. Here, the observed levels of </w:t>
      </w:r>
      <w:r w:rsidR="00A24A7E">
        <w:rPr>
          <w:rFonts w:ascii="Minion Pro Capt" w:hAnsi="Minion Pro Capt"/>
          <w:sz w:val="24"/>
          <w:szCs w:val="24"/>
        </w:rPr>
        <w:t xml:space="preserve">significance </w:t>
      </w:r>
      <w:r w:rsidR="006E1A99">
        <w:rPr>
          <w:rFonts w:ascii="Minion Pro Capt" w:hAnsi="Minion Pro Capt"/>
          <w:sz w:val="24"/>
          <w:szCs w:val="24"/>
        </w:rPr>
        <w:t>are attributable to the</w:t>
      </w:r>
      <w:r w:rsidR="00A24A7E">
        <w:rPr>
          <w:rFonts w:ascii="Minion Pro Capt" w:hAnsi="Minion Pro Capt"/>
          <w:sz w:val="24"/>
          <w:szCs w:val="24"/>
        </w:rPr>
        <w:t xml:space="preserve"> high </w:t>
      </w:r>
      <w:r w:rsidR="00FB1F06">
        <w:rPr>
          <w:rFonts w:ascii="Minion Pro Capt" w:hAnsi="Minion Pro Capt"/>
          <w:sz w:val="24"/>
          <w:szCs w:val="24"/>
        </w:rPr>
        <w:t xml:space="preserve">proportion of the </w:t>
      </w:r>
      <w:r w:rsidR="003D6B10">
        <w:rPr>
          <w:rFonts w:ascii="Minion Pro Capt" w:hAnsi="Minion Pro Capt"/>
          <w:sz w:val="24"/>
          <w:szCs w:val="24"/>
        </w:rPr>
        <w:t xml:space="preserve">pandemic-related tweets </w:t>
      </w:r>
      <w:r w:rsidR="00FB1F06">
        <w:rPr>
          <w:rFonts w:ascii="Minion Pro Capt" w:hAnsi="Minion Pro Capt"/>
          <w:sz w:val="24"/>
          <w:szCs w:val="24"/>
        </w:rPr>
        <w:t xml:space="preserve">(&gt; </w:t>
      </w:r>
      <w:r w:rsidR="003D6B10">
        <w:rPr>
          <w:rFonts w:ascii="Minion Pro Capt" w:hAnsi="Minion Pro Capt"/>
          <w:sz w:val="24"/>
          <w:szCs w:val="24"/>
        </w:rPr>
        <w:t>40%</w:t>
      </w:r>
      <w:r w:rsidR="00FB1F06">
        <w:rPr>
          <w:rFonts w:ascii="Minion Pro Capt" w:hAnsi="Minion Pro Capt"/>
          <w:sz w:val="24"/>
          <w:szCs w:val="24"/>
        </w:rPr>
        <w:t>)</w:t>
      </w:r>
      <w:r w:rsidR="00A24A7E">
        <w:rPr>
          <w:rFonts w:ascii="Minion Pro Capt" w:hAnsi="Minion Pro Capt"/>
          <w:sz w:val="24"/>
          <w:szCs w:val="24"/>
        </w:rPr>
        <w:t xml:space="preserve"> </w:t>
      </w:r>
      <w:r w:rsidR="006E1A99">
        <w:rPr>
          <w:rFonts w:ascii="Minion Pro Capt" w:hAnsi="Minion Pro Capt"/>
          <w:sz w:val="24"/>
          <w:szCs w:val="24"/>
        </w:rPr>
        <w:t xml:space="preserve">which carry more than </w:t>
      </w:r>
      <w:r w:rsidR="003D6B10">
        <w:rPr>
          <w:rFonts w:ascii="Minion Pro Capt" w:hAnsi="Minion Pro Capt"/>
          <w:sz w:val="24"/>
          <w:szCs w:val="24"/>
        </w:rPr>
        <w:t xml:space="preserve">85% </w:t>
      </w:r>
      <w:r w:rsidR="00FB1F06">
        <w:rPr>
          <w:rFonts w:ascii="Minion Pro Capt" w:hAnsi="Minion Pro Capt"/>
          <w:sz w:val="24"/>
          <w:szCs w:val="24"/>
        </w:rPr>
        <w:t xml:space="preserve">negative sentiment </w:t>
      </w:r>
      <w:r w:rsidR="00A24A7E">
        <w:rPr>
          <w:rFonts w:ascii="Minion Pro Capt" w:hAnsi="Minion Pro Capt"/>
          <w:sz w:val="24"/>
          <w:szCs w:val="24"/>
        </w:rPr>
        <w:t>(see F</w:t>
      </w:r>
      <w:r w:rsidR="00FB1F06">
        <w:rPr>
          <w:rFonts w:ascii="Minion Pro Capt" w:hAnsi="Minion Pro Capt"/>
          <w:sz w:val="24"/>
          <w:szCs w:val="24"/>
        </w:rPr>
        <w:t>igure 6</w:t>
      </w:r>
      <w:r w:rsidR="00A24A7E">
        <w:rPr>
          <w:rFonts w:ascii="Minion Pro Capt" w:hAnsi="Minion Pro Capt"/>
          <w:sz w:val="24"/>
          <w:szCs w:val="24"/>
        </w:rPr>
        <w:t>)</w:t>
      </w:r>
      <w:r w:rsidR="00FB1F06">
        <w:rPr>
          <w:rFonts w:ascii="Minion Pro Capt" w:hAnsi="Minion Pro Capt"/>
          <w:sz w:val="24"/>
          <w:szCs w:val="24"/>
        </w:rPr>
        <w:t>.</w:t>
      </w:r>
      <w:r w:rsidR="006C2C52">
        <w:rPr>
          <w:rFonts w:ascii="Minion Pro Capt" w:hAnsi="Minion Pro Capt"/>
          <w:sz w:val="24"/>
          <w:szCs w:val="24"/>
        </w:rPr>
        <w:t xml:space="preserve"> </w:t>
      </w:r>
      <w:r w:rsidR="00DE026B">
        <w:rPr>
          <w:rFonts w:ascii="Minion Pro Capt" w:hAnsi="Minion Pro Capt"/>
          <w:sz w:val="24"/>
          <w:szCs w:val="24"/>
        </w:rPr>
        <w:t>Spatial</w:t>
      </w:r>
      <w:r w:rsidR="00B63DCB">
        <w:rPr>
          <w:rFonts w:ascii="Minion Pro Capt" w:hAnsi="Minion Pro Capt"/>
          <w:sz w:val="24"/>
          <w:szCs w:val="24"/>
        </w:rPr>
        <w:t xml:space="preserve">ly, </w:t>
      </w:r>
      <w:del w:id="69" w:author="Samuel Langton" w:date="2021-01-22T14:51:00Z">
        <w:r w:rsidR="00B63DCB" w:rsidDel="00F856AB">
          <w:rPr>
            <w:rFonts w:ascii="Minion Pro Capt" w:hAnsi="Minion Pro Capt"/>
            <w:sz w:val="24"/>
            <w:szCs w:val="24"/>
          </w:rPr>
          <w:delText xml:space="preserve">the </w:delText>
        </w:r>
      </w:del>
      <w:r w:rsidR="002C1600" w:rsidRPr="00B446A5">
        <w:rPr>
          <w:rFonts w:ascii="Minion Pro Capt" w:hAnsi="Minion Pro Capt"/>
          <w:sz w:val="24"/>
          <w:szCs w:val="24"/>
        </w:rPr>
        <w:t>Staffordshire, Thames Valley, and North Wales</w:t>
      </w:r>
      <w:r w:rsidR="002C1600">
        <w:rPr>
          <w:rFonts w:ascii="Minion Pro Capt" w:hAnsi="Minion Pro Capt"/>
          <w:sz w:val="24"/>
          <w:szCs w:val="24"/>
        </w:rPr>
        <w:t xml:space="preserve"> </w:t>
      </w:r>
      <w:r w:rsidR="00B63DCB">
        <w:rPr>
          <w:rFonts w:ascii="Minion Pro Capt" w:hAnsi="Minion Pro Capt"/>
          <w:sz w:val="24"/>
          <w:szCs w:val="24"/>
        </w:rPr>
        <w:t>are located i</w:t>
      </w:r>
      <w:r w:rsidR="00924C0D">
        <w:rPr>
          <w:rFonts w:ascii="Minion Pro Capt" w:hAnsi="Minion Pro Capt"/>
          <w:sz w:val="24"/>
          <w:szCs w:val="24"/>
        </w:rPr>
        <w:t>n three adjacent policing region</w:t>
      </w:r>
      <w:ins w:id="70" w:author="Samuel Langton" w:date="2021-01-22T14:51:00Z">
        <w:r w:rsidR="00B0745A">
          <w:rPr>
            <w:rFonts w:ascii="Minion Pro Capt" w:hAnsi="Minion Pro Capt"/>
            <w:sz w:val="24"/>
            <w:szCs w:val="24"/>
          </w:rPr>
          <w:t>s</w:t>
        </w:r>
      </w:ins>
      <w:r w:rsidR="00924C0D">
        <w:rPr>
          <w:rFonts w:ascii="Minion Pro Capt" w:hAnsi="Minion Pro Capt"/>
          <w:sz w:val="24"/>
          <w:szCs w:val="24"/>
        </w:rPr>
        <w:t xml:space="preserve">, but the PFAs themselves are not contiguous to each other. Therefore, the result </w:t>
      </w:r>
      <w:del w:id="71" w:author="Samuel Langton" w:date="2021-01-22T14:51:00Z">
        <w:r w:rsidR="00924C0D" w:rsidDel="00B0745A">
          <w:rPr>
            <w:rFonts w:ascii="Minion Pro Capt" w:hAnsi="Minion Pro Capt"/>
            <w:sz w:val="24"/>
            <w:szCs w:val="24"/>
          </w:rPr>
          <w:delText xml:space="preserve">could </w:delText>
        </w:r>
      </w:del>
      <w:ins w:id="72" w:author="Samuel Langton" w:date="2021-01-22T14:51:00Z">
        <w:r w:rsidR="00B0745A">
          <w:rPr>
            <w:rFonts w:ascii="Minion Pro Capt" w:hAnsi="Minion Pro Capt"/>
            <w:sz w:val="24"/>
            <w:szCs w:val="24"/>
          </w:rPr>
          <w:t>is unlikely to be attributable t</w:t>
        </w:r>
      </w:ins>
      <w:ins w:id="73" w:author="Samuel Langton" w:date="2021-01-22T14:52:00Z">
        <w:r w:rsidR="00B0745A">
          <w:rPr>
            <w:rFonts w:ascii="Minion Pro Capt" w:hAnsi="Minion Pro Capt"/>
            <w:sz w:val="24"/>
            <w:szCs w:val="24"/>
          </w:rPr>
          <w:t>o</w:t>
        </w:r>
      </w:ins>
      <w:del w:id="74" w:author="Samuel Langton" w:date="2021-01-22T14:52:00Z">
        <w:r w:rsidR="00924C0D" w:rsidDel="00B0745A">
          <w:rPr>
            <w:rFonts w:ascii="Minion Pro Capt" w:hAnsi="Minion Pro Capt"/>
            <w:sz w:val="24"/>
            <w:szCs w:val="24"/>
          </w:rPr>
          <w:delText>not have been due to</w:delText>
        </w:r>
      </w:del>
      <w:r w:rsidR="00924C0D">
        <w:rPr>
          <w:rFonts w:ascii="Minion Pro Capt" w:hAnsi="Minion Pro Capt"/>
          <w:sz w:val="24"/>
          <w:szCs w:val="24"/>
        </w:rPr>
        <w:t xml:space="preserve"> spatial autocorrelation effects. </w:t>
      </w:r>
    </w:p>
    <w:p w14:paraId="02D4DCB1" w14:textId="32B80856" w:rsidR="00814563" w:rsidRDefault="00BC39E9" w:rsidP="006C2C5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w:t>
      </w:r>
      <w:r w:rsidR="00924C0D">
        <w:rPr>
          <w:rFonts w:ascii="Minion Pro Capt" w:hAnsi="Minion Pro Capt"/>
          <w:sz w:val="24"/>
          <w:szCs w:val="24"/>
        </w:rPr>
        <w:t>other significant P</w:t>
      </w:r>
      <w:r>
        <w:rPr>
          <w:rFonts w:ascii="Minion Pro Capt" w:hAnsi="Minion Pro Capt"/>
          <w:sz w:val="24"/>
          <w:szCs w:val="24"/>
        </w:rPr>
        <w:t xml:space="preserve">FAs exhibit </w:t>
      </w:r>
      <w:r w:rsidR="00924C0D">
        <w:rPr>
          <w:rFonts w:ascii="Minion Pro Capt" w:hAnsi="Minion Pro Capt"/>
          <w:sz w:val="24"/>
          <w:szCs w:val="24"/>
        </w:rPr>
        <w:t>non-</w:t>
      </w:r>
      <w:r w:rsidR="00383C5D">
        <w:rPr>
          <w:rFonts w:ascii="Minion Pro Capt" w:hAnsi="Minion Pro Capt"/>
          <w:sz w:val="24"/>
          <w:szCs w:val="24"/>
        </w:rPr>
        <w:t>stable</w:t>
      </w:r>
      <w:r>
        <w:rPr>
          <w:rFonts w:ascii="Minion Pro Capt" w:hAnsi="Minion Pro Capt"/>
          <w:sz w:val="24"/>
          <w:szCs w:val="24"/>
        </w:rPr>
        <w:t xml:space="preserve"> significance over time. In other word, the</w:t>
      </w:r>
      <w:r w:rsidR="00383C5D">
        <w:rPr>
          <w:rFonts w:ascii="Minion Pro Capt" w:hAnsi="Minion Pro Capt"/>
          <w:sz w:val="24"/>
          <w:szCs w:val="24"/>
        </w:rPr>
        <w:t xml:space="preserve"> </w:t>
      </w:r>
      <w:r w:rsidR="00924C0D">
        <w:rPr>
          <w:rFonts w:ascii="Minion Pro Capt" w:hAnsi="Minion Pro Capt"/>
          <w:sz w:val="24"/>
          <w:szCs w:val="24"/>
        </w:rPr>
        <w:t xml:space="preserve">PFAs </w:t>
      </w:r>
      <w:r w:rsidR="00383C5D">
        <w:rPr>
          <w:rFonts w:ascii="Minion Pro Capt" w:hAnsi="Minion Pro Capt"/>
          <w:sz w:val="24"/>
          <w:szCs w:val="24"/>
        </w:rPr>
        <w:t xml:space="preserve">only </w:t>
      </w:r>
      <w:r w:rsidR="00924C0D">
        <w:rPr>
          <w:rFonts w:ascii="Minion Pro Capt" w:hAnsi="Minion Pro Capt"/>
          <w:sz w:val="24"/>
          <w:szCs w:val="24"/>
        </w:rPr>
        <w:t xml:space="preserve">show </w:t>
      </w:r>
      <w:r w:rsidR="00383C5D">
        <w:rPr>
          <w:rFonts w:ascii="Minion Pro Capt" w:hAnsi="Minion Pro Capt"/>
          <w:sz w:val="24"/>
          <w:szCs w:val="24"/>
        </w:rPr>
        <w:t xml:space="preserve">significant </w:t>
      </w:r>
      <w:r w:rsidR="00924C0D">
        <w:rPr>
          <w:rFonts w:ascii="Minion Pro Capt" w:hAnsi="Minion Pro Capt"/>
          <w:sz w:val="24"/>
          <w:szCs w:val="24"/>
        </w:rPr>
        <w:t xml:space="preserve">OP </w:t>
      </w:r>
      <w:r>
        <w:rPr>
          <w:rFonts w:ascii="Minion Pro Capt" w:hAnsi="Minion Pro Capt"/>
          <w:sz w:val="24"/>
          <w:szCs w:val="24"/>
        </w:rPr>
        <w:t xml:space="preserve">at only one or two time steps. </w:t>
      </w:r>
      <w:r w:rsidR="00924C0D">
        <w:rPr>
          <w:rFonts w:ascii="Minion Pro Capt" w:hAnsi="Minion Pro Capt"/>
          <w:sz w:val="24"/>
          <w:szCs w:val="24"/>
        </w:rPr>
        <w:t xml:space="preserve">So, a PFA may show significant opinion at </w:t>
      </w:r>
      <w:r w:rsidR="005C06E2">
        <w:rPr>
          <w:rFonts w:ascii="Minion Pro Capt" w:hAnsi="Minion Pro Capt"/>
          <w:sz w:val="24"/>
          <w:szCs w:val="24"/>
        </w:rPr>
        <w:t xml:space="preserve">a certain </w:t>
      </w:r>
      <w:r w:rsidR="00924C0D">
        <w:rPr>
          <w:rFonts w:ascii="Minion Pro Capt" w:hAnsi="Minion Pro Capt"/>
          <w:sz w:val="24"/>
          <w:szCs w:val="24"/>
        </w:rPr>
        <w:t>time</w:t>
      </w:r>
      <w:r w:rsidR="005C06E2">
        <w:rPr>
          <w:rFonts w:ascii="Minion Pro Capt" w:hAnsi="Minion Pro Capt"/>
          <w:sz w:val="24"/>
          <w:szCs w:val="24"/>
        </w:rPr>
        <w:t>, but become non-s</w:t>
      </w:r>
      <w:r w:rsidR="00924C0D">
        <w:rPr>
          <w:rFonts w:ascii="Minion Pro Capt" w:hAnsi="Minion Pro Capt"/>
          <w:sz w:val="24"/>
          <w:szCs w:val="24"/>
        </w:rPr>
        <w:t xml:space="preserve">ignificant at </w:t>
      </w:r>
      <w:r w:rsidR="005C06E2">
        <w:rPr>
          <w:rFonts w:ascii="Minion Pro Capt" w:hAnsi="Minion Pro Capt"/>
          <w:sz w:val="24"/>
          <w:szCs w:val="24"/>
        </w:rPr>
        <w:t>another time step. An e</w:t>
      </w:r>
      <w:r w:rsidR="00924C0D">
        <w:rPr>
          <w:rFonts w:ascii="Minion Pro Capt" w:hAnsi="Minion Pro Capt"/>
          <w:sz w:val="24"/>
          <w:szCs w:val="24"/>
        </w:rPr>
        <w:t xml:space="preserve">xample of this </w:t>
      </w:r>
      <w:r w:rsidR="005C06E2">
        <w:rPr>
          <w:rFonts w:ascii="Minion Pro Capt" w:hAnsi="Minion Pro Capt"/>
          <w:sz w:val="24"/>
          <w:szCs w:val="24"/>
        </w:rPr>
        <w:t xml:space="preserve">is </w:t>
      </w:r>
      <w:r w:rsidR="00924C0D">
        <w:rPr>
          <w:rFonts w:ascii="Minion Pro Capt" w:hAnsi="Minion Pro Capt"/>
          <w:sz w:val="24"/>
          <w:szCs w:val="24"/>
        </w:rPr>
        <w:t xml:space="preserve">the ‘West Yorkshire’ PFA </w:t>
      </w:r>
      <w:r w:rsidR="00713CDF">
        <w:rPr>
          <w:rFonts w:ascii="Minion Pro Capt" w:hAnsi="Minion Pro Capt"/>
          <w:sz w:val="24"/>
          <w:szCs w:val="24"/>
        </w:rPr>
        <w:t xml:space="preserve">located within ‘Yorkshire and the Humber’ region, </w:t>
      </w:r>
      <w:r w:rsidR="00924C0D">
        <w:rPr>
          <w:rFonts w:ascii="Minion Pro Capt" w:hAnsi="Minion Pro Capt"/>
          <w:sz w:val="24"/>
          <w:szCs w:val="24"/>
        </w:rPr>
        <w:t xml:space="preserve">which shows ‘higher-than-expectation’ OP score </w:t>
      </w:r>
      <w:r w:rsidR="00713CDF">
        <w:rPr>
          <w:rFonts w:ascii="Minion Pro Capt" w:hAnsi="Minion Pro Capt"/>
          <w:sz w:val="24"/>
          <w:szCs w:val="24"/>
        </w:rPr>
        <w:t xml:space="preserve">(p-value </w:t>
      </w:r>
      <m:oMath>
        <m:r>
          <w:rPr>
            <w:rFonts w:ascii="Cambria Math" w:hAnsi="Cambria Math"/>
            <w:sz w:val="24"/>
            <w:szCs w:val="24"/>
          </w:rPr>
          <m:t>≤</m:t>
        </m:r>
      </m:oMath>
      <w:r w:rsidR="00713CDF">
        <w:rPr>
          <w:rFonts w:ascii="Minion Pro Capt" w:hAnsi="Minion Pro Capt"/>
          <w:sz w:val="24"/>
          <w:szCs w:val="24"/>
        </w:rPr>
        <w:t xml:space="preserve"> 0.001) at time step 1</w:t>
      </w:r>
      <w:r w:rsidR="009C3C4C">
        <w:rPr>
          <w:rFonts w:ascii="Minion Pro Capt" w:hAnsi="Minion Pro Capt"/>
          <w:sz w:val="24"/>
          <w:szCs w:val="24"/>
        </w:rPr>
        <w:t xml:space="preserve">, then </w:t>
      </w:r>
      <w:r w:rsidR="005C06E2">
        <w:rPr>
          <w:rFonts w:ascii="Minion Pro Capt" w:hAnsi="Minion Pro Capt"/>
          <w:sz w:val="24"/>
          <w:szCs w:val="24"/>
        </w:rPr>
        <w:t xml:space="preserve">became non-significance in time step 2. </w:t>
      </w:r>
      <w:r w:rsidR="004B7172">
        <w:rPr>
          <w:rFonts w:ascii="Minion Pro Capt" w:hAnsi="Minion Pro Capt"/>
          <w:sz w:val="24"/>
          <w:szCs w:val="24"/>
        </w:rPr>
        <w:t>Spatially, it</w:t>
      </w:r>
      <w:r w:rsidR="00C87605">
        <w:rPr>
          <w:rFonts w:ascii="Minion Pro Capt" w:hAnsi="Minion Pro Capt"/>
          <w:sz w:val="24"/>
          <w:szCs w:val="24"/>
        </w:rPr>
        <w:t xml:space="preserve"> can be observed that the PFAs in the Midland region tend to exhibit </w:t>
      </w:r>
      <w:r w:rsidR="00151058">
        <w:rPr>
          <w:rFonts w:ascii="Minion Pro Capt" w:hAnsi="Minion Pro Capt"/>
          <w:sz w:val="24"/>
          <w:szCs w:val="24"/>
        </w:rPr>
        <w:t>some</w:t>
      </w:r>
      <w:r w:rsidR="00C87605">
        <w:rPr>
          <w:rFonts w:ascii="Minion Pro Capt" w:hAnsi="Minion Pro Capt"/>
          <w:sz w:val="24"/>
          <w:szCs w:val="24"/>
        </w:rPr>
        <w:t xml:space="preserve"> clustering compared to </w:t>
      </w:r>
      <w:del w:id="75" w:author="Samuel Langton" w:date="2021-01-22T14:52:00Z">
        <w:r w:rsidR="00C87605" w:rsidDel="007650ED">
          <w:rPr>
            <w:rFonts w:ascii="Minion Pro Capt" w:hAnsi="Minion Pro Capt"/>
            <w:sz w:val="24"/>
            <w:szCs w:val="24"/>
          </w:rPr>
          <w:delText xml:space="preserve">any </w:delText>
        </w:r>
      </w:del>
      <w:r w:rsidR="00C87605">
        <w:rPr>
          <w:rFonts w:ascii="Minion Pro Capt" w:hAnsi="Minion Pro Capt"/>
          <w:sz w:val="24"/>
          <w:szCs w:val="24"/>
        </w:rPr>
        <w:t xml:space="preserve">other parts of the study area. The spatial clustering is more apparent in time step 2 </w:t>
      </w:r>
      <w:r w:rsidR="00151058">
        <w:rPr>
          <w:rFonts w:ascii="Minion Pro Capt" w:hAnsi="Minion Pro Capt"/>
          <w:sz w:val="24"/>
          <w:szCs w:val="24"/>
        </w:rPr>
        <w:t>with</w:t>
      </w:r>
      <w:r w:rsidR="00C87605">
        <w:rPr>
          <w:rFonts w:ascii="Minion Pro Capt" w:hAnsi="Minion Pro Capt"/>
          <w:sz w:val="24"/>
          <w:szCs w:val="24"/>
        </w:rPr>
        <w:t xml:space="preserve"> multiple contiguous PFAs</w:t>
      </w:r>
      <w:r w:rsidR="00151058">
        <w:rPr>
          <w:rFonts w:ascii="Minion Pro Capt" w:hAnsi="Minion Pro Capt"/>
          <w:sz w:val="24"/>
          <w:szCs w:val="24"/>
        </w:rPr>
        <w:t>,</w:t>
      </w:r>
      <w:r w:rsidR="00C87605">
        <w:rPr>
          <w:rFonts w:ascii="Minion Pro Capt" w:hAnsi="Minion Pro Capt"/>
          <w:sz w:val="24"/>
          <w:szCs w:val="24"/>
        </w:rPr>
        <w:t xml:space="preserve"> which run from the Southern regions up to the Midlands areas.</w:t>
      </w:r>
      <w:r w:rsidR="004B7172">
        <w:rPr>
          <w:rFonts w:ascii="Minion Pro Capt" w:hAnsi="Minion Pro Capt"/>
          <w:sz w:val="24"/>
          <w:szCs w:val="24"/>
        </w:rPr>
        <w:t xml:space="preserve"> </w:t>
      </w:r>
      <w:r w:rsidR="00151058">
        <w:rPr>
          <w:rFonts w:ascii="Minion Pro Capt" w:hAnsi="Minion Pro Capt"/>
          <w:sz w:val="24"/>
          <w:szCs w:val="24"/>
        </w:rPr>
        <w:t xml:space="preserve">There are only </w:t>
      </w:r>
      <w:r w:rsidR="00814563">
        <w:rPr>
          <w:rFonts w:ascii="Minion Pro Capt" w:hAnsi="Minion Pro Capt"/>
          <w:sz w:val="24"/>
          <w:szCs w:val="24"/>
        </w:rPr>
        <w:t xml:space="preserve">few cases of </w:t>
      </w:r>
      <w:r w:rsidR="00151058">
        <w:rPr>
          <w:rFonts w:ascii="Minion Pro Capt" w:hAnsi="Minion Pro Capt"/>
          <w:sz w:val="24"/>
          <w:szCs w:val="24"/>
        </w:rPr>
        <w:t xml:space="preserve">significant </w:t>
      </w:r>
      <w:r w:rsidR="00814563">
        <w:rPr>
          <w:rFonts w:ascii="Minion Pro Capt" w:hAnsi="Minion Pro Capt"/>
          <w:sz w:val="24"/>
          <w:szCs w:val="24"/>
        </w:rPr>
        <w:t xml:space="preserve">contiguous PFAs </w:t>
      </w:r>
      <w:r w:rsidR="00151058">
        <w:rPr>
          <w:rFonts w:ascii="Minion Pro Capt" w:hAnsi="Minion Pro Capt"/>
          <w:sz w:val="24"/>
          <w:szCs w:val="24"/>
        </w:rPr>
        <w:t xml:space="preserve">which also </w:t>
      </w:r>
      <w:r w:rsidR="00814563">
        <w:rPr>
          <w:rFonts w:ascii="Minion Pro Capt" w:hAnsi="Minion Pro Capt"/>
          <w:sz w:val="24"/>
          <w:szCs w:val="24"/>
        </w:rPr>
        <w:t>belong to the same policing regions</w:t>
      </w:r>
      <w:r w:rsidR="00151058">
        <w:rPr>
          <w:rFonts w:ascii="Minion Pro Capt" w:hAnsi="Minion Pro Capt"/>
          <w:sz w:val="24"/>
          <w:szCs w:val="24"/>
        </w:rPr>
        <w:t>.</w:t>
      </w:r>
      <w:r w:rsidR="00814563">
        <w:rPr>
          <w:rFonts w:ascii="Minion Pro Capt" w:hAnsi="Minion Pro Capt"/>
          <w:sz w:val="24"/>
          <w:szCs w:val="24"/>
        </w:rPr>
        <w:t xml:space="preserve"> </w:t>
      </w:r>
      <w:r w:rsidR="00151058">
        <w:rPr>
          <w:rFonts w:ascii="Minion Pro Capt" w:hAnsi="Minion Pro Capt"/>
          <w:sz w:val="24"/>
          <w:szCs w:val="24"/>
        </w:rPr>
        <w:t xml:space="preserve">These categories of PFAs may be </w:t>
      </w:r>
      <w:del w:id="76" w:author="Samuel Langton" w:date="2021-01-22T14:53:00Z">
        <w:r w:rsidR="00151058" w:rsidDel="00DA74E4">
          <w:rPr>
            <w:rFonts w:ascii="Minion Pro Capt" w:hAnsi="Minion Pro Capt"/>
            <w:sz w:val="24"/>
            <w:szCs w:val="24"/>
          </w:rPr>
          <w:delText xml:space="preserve">very </w:delText>
        </w:r>
      </w:del>
      <w:r w:rsidR="00151058">
        <w:rPr>
          <w:rFonts w:ascii="Minion Pro Capt" w:hAnsi="Minion Pro Capt"/>
          <w:sz w:val="24"/>
          <w:szCs w:val="24"/>
        </w:rPr>
        <w:t>useful operationally when implementing interventions to address negative public opinions.</w:t>
      </w:r>
    </w:p>
    <w:p w14:paraId="3B2320E8" w14:textId="77777777" w:rsidR="000F5F2E" w:rsidRDefault="000F5F2E" w:rsidP="000F5F2E">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6. Discussion</w:t>
      </w:r>
    </w:p>
    <w:p w14:paraId="4DB23D5F" w14:textId="77777777" w:rsidR="001B5D0C" w:rsidRDefault="00F47A54" w:rsidP="007627EA">
      <w:pPr>
        <w:widowControl w:val="0"/>
        <w:adjustRightInd w:val="0"/>
        <w:snapToGrid w:val="0"/>
        <w:spacing w:after="120" w:line="300" w:lineRule="exact"/>
        <w:rPr>
          <w:rFonts w:ascii="Cambria" w:hAnsi="Cambria"/>
          <w:b/>
          <w:color w:val="C45911" w:themeColor="accent2" w:themeShade="BF"/>
          <w:sz w:val="24"/>
          <w:szCs w:val="24"/>
          <w:lang w:eastAsia="zh-CN"/>
        </w:rPr>
      </w:pPr>
      <w:r>
        <w:rPr>
          <w:rFonts w:ascii="Cambria" w:hAnsi="Cambria"/>
          <w:b/>
          <w:color w:val="C45911" w:themeColor="accent2" w:themeShade="BF"/>
          <w:sz w:val="24"/>
          <w:szCs w:val="24"/>
          <w:lang w:eastAsia="zh-CN"/>
        </w:rPr>
        <w:t>7</w:t>
      </w:r>
      <w:r w:rsidR="00A53CE6">
        <w:rPr>
          <w:rFonts w:ascii="Cambria" w:hAnsi="Cambria"/>
          <w:b/>
          <w:color w:val="C45911" w:themeColor="accent2" w:themeShade="BF"/>
          <w:sz w:val="24"/>
          <w:szCs w:val="24"/>
          <w:lang w:eastAsia="zh-CN"/>
        </w:rPr>
        <w:t>. Conclusion</w:t>
      </w:r>
    </w:p>
    <w:p w14:paraId="49E9553B" w14:textId="77777777" w:rsidR="00C0453F" w:rsidRDefault="007627EA" w:rsidP="007627EA">
      <w:pPr>
        <w:pStyle w:val="1"/>
        <w:spacing w:before="240" w:after="120"/>
        <w:ind w:leftChars="0" w:left="0"/>
      </w:pPr>
      <w:r w:rsidRPr="00AA3FD6">
        <w:t>Acknowledgements</w:t>
      </w:r>
    </w:p>
    <w:p w14:paraId="318E31F9" w14:textId="77777777" w:rsidR="00382C47" w:rsidRDefault="00382C47" w:rsidP="007627EA">
      <w:pPr>
        <w:pStyle w:val="1"/>
        <w:spacing w:before="240" w:after="120"/>
        <w:ind w:leftChars="0" w:left="0"/>
        <w:rPr>
          <w:ins w:id="77" w:author="Monsuru Adepeju" w:date="2021-01-22T15:19:00Z"/>
        </w:rPr>
      </w:pPr>
    </w:p>
    <w:p w14:paraId="6092ADF4" w14:textId="77777777" w:rsidR="00382C47" w:rsidRDefault="00382C47" w:rsidP="007627EA">
      <w:pPr>
        <w:pStyle w:val="1"/>
        <w:spacing w:before="240" w:after="120"/>
        <w:ind w:leftChars="0" w:left="0"/>
        <w:rPr>
          <w:ins w:id="78" w:author="Monsuru Adepeju" w:date="2021-01-22T15:19:00Z"/>
        </w:rPr>
      </w:pPr>
    </w:p>
    <w:p w14:paraId="020213BD" w14:textId="77777777" w:rsidR="00382C47" w:rsidRDefault="00382C47" w:rsidP="007627EA">
      <w:pPr>
        <w:pStyle w:val="1"/>
        <w:spacing w:before="240" w:after="120"/>
        <w:ind w:leftChars="0" w:left="0"/>
        <w:rPr>
          <w:ins w:id="79" w:author="Monsuru Adepeju" w:date="2021-01-22T15:19:00Z"/>
        </w:rPr>
      </w:pPr>
    </w:p>
    <w:p w14:paraId="586E2A6C" w14:textId="77777777" w:rsidR="00382C47" w:rsidRDefault="00382C47" w:rsidP="007627EA">
      <w:pPr>
        <w:pStyle w:val="1"/>
        <w:spacing w:before="240" w:after="120"/>
        <w:ind w:leftChars="0" w:left="0"/>
        <w:rPr>
          <w:ins w:id="80" w:author="Monsuru Adepeju" w:date="2021-01-22T15:19:00Z"/>
        </w:rPr>
      </w:pPr>
    </w:p>
    <w:p w14:paraId="60052BF5" w14:textId="77777777" w:rsidR="00382C47" w:rsidRDefault="00382C47" w:rsidP="007627EA">
      <w:pPr>
        <w:pStyle w:val="1"/>
        <w:spacing w:before="240" w:after="120"/>
        <w:ind w:leftChars="0" w:left="0"/>
        <w:rPr>
          <w:ins w:id="81" w:author="Monsuru Adepeju" w:date="2021-01-22T15:19:00Z"/>
        </w:rPr>
      </w:pPr>
    </w:p>
    <w:p w14:paraId="23984968" w14:textId="77777777" w:rsidR="00382C47" w:rsidRDefault="00382C47" w:rsidP="007627EA">
      <w:pPr>
        <w:pStyle w:val="1"/>
        <w:spacing w:before="240" w:after="120"/>
        <w:ind w:leftChars="0" w:left="0"/>
        <w:rPr>
          <w:ins w:id="82" w:author="Monsuru Adepeju" w:date="2021-01-22T15:19:00Z"/>
        </w:rPr>
      </w:pPr>
    </w:p>
    <w:p w14:paraId="17778B9B" w14:textId="41743EC1" w:rsidR="007627EA" w:rsidRDefault="007627EA" w:rsidP="007627EA">
      <w:pPr>
        <w:pStyle w:val="1"/>
        <w:spacing w:before="240" w:after="120"/>
        <w:ind w:leftChars="0" w:left="0"/>
      </w:pPr>
      <w:r w:rsidRPr="00AA3FD6">
        <w:lastRenderedPageBreak/>
        <w:t>References</w:t>
      </w:r>
    </w:p>
    <w:p w14:paraId="6033849C" w14:textId="77777777" w:rsidR="000917FF" w:rsidRPr="00F47A54" w:rsidRDefault="000917FF"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Liu, B., 2012. Sentiment analysis and opinion mining. Synthesis lectures on human language technologies, 5(1), pp.1-167.</w:t>
      </w:r>
    </w:p>
    <w:p w14:paraId="33734391" w14:textId="77777777" w:rsidR="00966CE8" w:rsidRPr="00F47A54" w:rsidRDefault="00966CE8"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Istia, S.S. and Purnomo, H.D., 2018, November. Sentiment analysis of law enforcement performance using support vector machine and K-nearest neighbor. In 2018 3rd International Conference on Information Technology, Information System and Electrical Engineering (ICITISEE) (pp. 84-89). IEEE.</w:t>
      </w:r>
    </w:p>
    <w:p w14:paraId="67F3E4EB" w14:textId="77777777" w:rsidR="0050177C" w:rsidRPr="00F47A54" w:rsidRDefault="0050177C"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Paul, D., Li, F., Teja, M.K., Yu, X. and Frost, R., 2017, August. Compass: Spatio temporal sentiment analysis of US election what twitter says!. In Proceedings of the 23rd ACM SIGKDD international conference on knowledge discovery and data mining (pp. 1585-1594).</w:t>
      </w:r>
    </w:p>
    <w:p w14:paraId="12A20402" w14:textId="77777777" w:rsidR="006A7C71" w:rsidRPr="00F47A54" w:rsidRDefault="003144F7"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Laufs J., Waseem Z. (2020). Policing in pandemics: a systematic review and best practices for police response to COVID-19. Int. J. Disaster Risk Reduct. 51:101812. 10.1016/j.ijdrr.2020.101812</w:t>
      </w:r>
      <w:r w:rsidR="00A96D42" w:rsidRPr="00F47A54">
        <w:rPr>
          <w:rFonts w:ascii="Minion Pro Capt" w:hAnsi="Minion Pro Capt" w:cs="Times New Roman"/>
          <w:b w:val="0"/>
          <w:color w:val="auto"/>
          <w:lang w:eastAsia="en-US"/>
        </w:rPr>
        <w:t xml:space="preserve"> </w:t>
      </w:r>
      <w:r w:rsidR="006A7C71" w:rsidRPr="00F47A54">
        <w:rPr>
          <w:rFonts w:ascii="Minion Pro Capt" w:hAnsi="Minion Pro Capt" w:cs="Times New Roman"/>
          <w:b w:val="0"/>
          <w:color w:val="auto"/>
          <w:lang w:eastAsia="en-US"/>
        </w:rPr>
        <w:t xml:space="preserve">Processes </w:t>
      </w:r>
      <w:r w:rsidR="009D3998" w:rsidRPr="00F47A54">
        <w:rPr>
          <w:rFonts w:ascii="Minion Pro Capt" w:hAnsi="Minion Pro Capt" w:cs="Times New Roman"/>
          <w:b w:val="0"/>
          <w:color w:val="auto"/>
          <w:lang w:eastAsia="en-US"/>
        </w:rPr>
        <w:t>of Opinion change .</w:t>
      </w:r>
    </w:p>
    <w:p w14:paraId="6C808522" w14:textId="77777777" w:rsidR="00736292" w:rsidRPr="00F47A54" w:rsidRDefault="00736292"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Langan, P., Greenfeld, L., Smith, S., Durose, M. and Levin, D. (200</w:t>
      </w:r>
      <w:r w:rsidR="00A96D42" w:rsidRPr="00F47A54">
        <w:rPr>
          <w:rFonts w:ascii="Minion Pro Capt" w:hAnsi="Minion Pro Capt" w:cs="Times New Roman"/>
          <w:b w:val="0"/>
          <w:color w:val="auto"/>
          <w:lang w:eastAsia="en-US"/>
        </w:rPr>
        <w:t xml:space="preserve">1), Contacts Between Police and </w:t>
      </w:r>
      <w:r w:rsidRPr="00F47A54">
        <w:rPr>
          <w:rFonts w:ascii="Minion Pro Capt" w:hAnsi="Minion Pro Capt" w:cs="Times New Roman"/>
          <w:b w:val="0"/>
          <w:color w:val="auto"/>
          <w:lang w:eastAsia="en-US"/>
        </w:rPr>
        <w:t>the Public: Findings from the 1999 National Survey, Bureau of Justice Statistics, Washington, DC.</w:t>
      </w:r>
    </w:p>
    <w:p w14:paraId="19806356" w14:textId="77777777"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Bondurant, E. (1991), “Citizen response questionnaire: a valuable evaluation tool”, The Police Chief, pp. 74-6, November</w:t>
      </w:r>
    </w:p>
    <w:p w14:paraId="6D6FA8FD" w14:textId="77777777"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Langan, P., Greenfeld, L., Smith, S., Durose, M. and Levin, D. (2001), Contacts Between Police and the Public: Findings from the 1999 National Survey, Bureau of Justice Statistics,</w:t>
      </w:r>
    </w:p>
    <w:p w14:paraId="6FB2EE70" w14:textId="77777777"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Washington, DC</w:t>
      </w:r>
    </w:p>
    <w:p w14:paraId="3E723AB2" w14:textId="77777777"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Mastrofski, S. (1981), “Surveying clients to assess police performance: focusing on the police-citizen encounter”, Evaluation Review, Vol. 5 No. 3, pp. 397-408.</w:t>
      </w:r>
    </w:p>
    <w:p w14:paraId="3F4289D1" w14:textId="77777777"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Mestre, J. (1992), “Community feedback program: twelve years later”, Law and Order, Vol. 40 No. 10, pp. 57-60.</w:t>
      </w:r>
    </w:p>
    <w:p w14:paraId="76ADF7E1" w14:textId="77777777"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Hand, L. C, and Ching, B. D (2019) Maintaining neutrality: A sentiment analysis of police agency Facebook pages before and after a fatal officer-involved shooting of a citizen. Government Information Quarterly 37(1):101420</w:t>
      </w:r>
    </w:p>
    <w:p w14:paraId="0B0B7498" w14:textId="77777777"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 S. Istia and H. D. Purnomo, "Sentiment Analysis of Law Enforcement Performance Using Support Vector Machine and K-Nearest Neighbor," 2018 3rd International Conference on Information Technology, Information System and Electrical Engineering (ICITISEE), Yogyakarta, Indonesia, 2018, pp. 84-89, doi: 10.1109/ICITISEE.2018.8720969.</w:t>
      </w:r>
    </w:p>
    <w:p w14:paraId="51849674" w14:textId="77777777"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Dende, K., 2014. Sentimental Analysis in crime detection: A case study of Kenya law enforcement agencies (Doctoral dissertation, University of Nairobi).</w:t>
      </w:r>
    </w:p>
    <w:p w14:paraId="668CB28F" w14:textId="77777777" w:rsidR="00820FE7" w:rsidRPr="00F47A54" w:rsidRDefault="00820FE7"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Xue J, Chen J, Chen C, Zheng C, Li S, Zhu T (2020) Public discourse and sentiment during the COVID 19 pandemic: Using Latent Dirichlet Allocation for topic modeling on Twitter. PLoS ONE 15(9): e0239441. </w:t>
      </w:r>
      <w:hyperlink r:id="rId19" w:history="1">
        <w:r w:rsidRPr="00F47A54">
          <w:rPr>
            <w:rFonts w:ascii="Minion Pro Capt" w:hAnsi="Minion Pro Capt" w:cs="Times New Roman"/>
            <w:b w:val="0"/>
            <w:color w:val="auto"/>
            <w:lang w:eastAsia="en-US"/>
          </w:rPr>
          <w:t>https://doi.org/10.1371/journal.pone.0239441</w:t>
        </w:r>
      </w:hyperlink>
    </w:p>
    <w:p w14:paraId="3EAB10A9" w14:textId="77777777" w:rsidR="00820FE7" w:rsidRPr="00F47A54" w:rsidRDefault="00820FE7"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Chukwusa, E, Johnson, H, and Gao, W (</w:t>
      </w:r>
      <w:r w:rsidR="00A8648A" w:rsidRPr="00F47A54">
        <w:rPr>
          <w:rFonts w:ascii="Minion Pro Capt" w:hAnsi="Minion Pro Capt" w:cs="Times New Roman"/>
          <w:b w:val="0"/>
          <w:color w:val="auto"/>
          <w:lang w:eastAsia="en-US"/>
        </w:rPr>
        <w:t>2020</w:t>
      </w:r>
      <w:r w:rsidRPr="00F47A54">
        <w:rPr>
          <w:rFonts w:ascii="Minion Pro Capt" w:hAnsi="Minion Pro Capt" w:cs="Times New Roman"/>
          <w:b w:val="0"/>
          <w:color w:val="auto"/>
          <w:lang w:eastAsia="en-US"/>
        </w:rPr>
        <w:t xml:space="preserve">). An exploratory analysis of public opinion and sentiments towards COVID-19 pandemic using Twitter data. Research Square.DOI: </w:t>
      </w:r>
      <w:r w:rsidRPr="00F47A54">
        <w:rPr>
          <w:rFonts w:ascii="Minion Pro Capt" w:hAnsi="Minion Pro Capt" w:cs="Times New Roman"/>
          <w:b w:val="0"/>
          <w:color w:val="auto"/>
          <w:lang w:eastAsia="en-US"/>
        </w:rPr>
        <w:br/>
        <w:t>10.21203/rs.3.rs-33616/v1 (preprint)</w:t>
      </w:r>
    </w:p>
    <w:p w14:paraId="43AAEEC6" w14:textId="77777777" w:rsidR="003136E3" w:rsidRPr="00F47A54" w:rsidRDefault="003136E3"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 Jiang, Z. Li, and X. Ye, (2020) ``Understanding demographic and socioeconomic biases of geotagged twitter users at the county level,'' Cartography Geographic Inf. Sci., vol. 46, no. 3, pp. 228_242, 2019.</w:t>
      </w:r>
    </w:p>
    <w:p w14:paraId="0F96F16F" w14:textId="77777777" w:rsidR="00206560" w:rsidRPr="00F47A54" w:rsidRDefault="00206560"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Malik, M., Lamba, H., Nakos, C. and Pfeffer, J., 2015, April. Population bias in geotagged tweets. In Proceedings of the International AAAI Conference on Web and Social Media (Vol. 9, No. 1).</w:t>
      </w:r>
    </w:p>
    <w:p w14:paraId="2CB8D816" w14:textId="77777777" w:rsidR="00206560" w:rsidRPr="00F47A54" w:rsidRDefault="00206560"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Pavalanathan, U. and Eisenstein, J., 2015. Confounds and consequences in geotagged Twitter data. arXiv preprint arXiv:1506.02275.</w:t>
      </w:r>
    </w:p>
    <w:p w14:paraId="4A4696A3" w14:textId="77777777" w:rsidR="009D3998" w:rsidRPr="00F47A54" w:rsidRDefault="009D3998"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Kelman, Herbert C. "Processes of Opinion Change." The Public Opinion Quarterly 25, no. 1 (1961): 57-78. Accessed January 9, 2021. </w:t>
      </w:r>
      <w:hyperlink r:id="rId20" w:history="1">
        <w:r w:rsidR="009D7B97" w:rsidRPr="00F47A54">
          <w:rPr>
            <w:rFonts w:ascii="Minion Pro Capt" w:hAnsi="Minion Pro Capt" w:cs="Times New Roman"/>
            <w:color w:val="auto"/>
            <w:lang w:eastAsia="en-US"/>
          </w:rPr>
          <w:t>http://www.jstor.org/stable/2746461</w:t>
        </w:r>
      </w:hyperlink>
      <w:r w:rsidRPr="00F47A54">
        <w:rPr>
          <w:rFonts w:ascii="Minion Pro Capt" w:hAnsi="Minion Pro Capt" w:cs="Times New Roman"/>
          <w:b w:val="0"/>
          <w:color w:val="auto"/>
          <w:lang w:eastAsia="en-US"/>
        </w:rPr>
        <w:t>.</w:t>
      </w:r>
    </w:p>
    <w:p w14:paraId="110DD278" w14:textId="77777777" w:rsidR="00206560" w:rsidRPr="00F47A54" w:rsidRDefault="009D7B97" w:rsidP="009D7B97">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Kucher K., Paradis, C., and Kerren, A. (2018). The State of the Art in Sentiment Visualization. Computer Graphics forum. Vol. 37: 71-96. </w:t>
      </w:r>
    </w:p>
    <w:p w14:paraId="5A50049B" w14:textId="77777777" w:rsidR="0004746F" w:rsidRPr="00F47A54" w:rsidRDefault="005A3781"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Fong, E., &amp; Chang, L. Y. (2011). Community under stress: Trust, reciprocity, and community collective efcacy during SARS outbreak. Journal of community health, 36(5), 797–810</w:t>
      </w:r>
    </w:p>
    <w:p w14:paraId="4ACDA54B" w14:textId="77777777" w:rsidR="00DE55AC" w:rsidRPr="00F47A54" w:rsidRDefault="00DE55AC"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Lee, L. and Vaithyanathan, S. (2002), “Thumbs up? Sentiment classification using machine learning techniques”, in Proceedings of the ACL Conference on Empirical Methods in Natural Language Processing-Volume 10, Association for Computational Linguistics, Stroudsburg, PA, pp. 79-86</w:t>
      </w:r>
    </w:p>
    <w:p w14:paraId="4E4B192B" w14:textId="77777777" w:rsidR="007F2E59" w:rsidRPr="00F47A54" w:rsidRDefault="007F2E59" w:rsidP="00F47A54">
      <w:pPr>
        <w:pStyle w:val="1"/>
        <w:spacing w:before="240" w:after="120"/>
        <w:ind w:leftChars="0" w:left="0"/>
        <w:rPr>
          <w:rFonts w:ascii="Minion Pro Capt" w:hAnsi="Minion Pro Capt" w:cs="Times New Roman"/>
          <w:b w:val="0"/>
          <w:color w:val="auto"/>
          <w:lang w:eastAsia="en-US"/>
        </w:rPr>
      </w:pPr>
    </w:p>
    <w:p w14:paraId="3211682E"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Balahur, A., Mihalcea, R., &amp; Montoyo, A. 2014. Computational approaches to subjectivity and sentiment analysis: Present and envisaged methods and applications. Computer Speech &amp; Language, 28: 1–6.</w:t>
      </w:r>
    </w:p>
    <w:p w14:paraId="60D67337"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Pak, A. and Paroubek, P. (2010) "Twitter as a corpus for sentiment analysis and opinion mining," in LREc, 2010, vol. 10, no. 2010, pp. 1320-1326. </w:t>
      </w:r>
    </w:p>
    <w:p w14:paraId="1E0F0243"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and Lee, L. (2008) "Opinion mining and sentiment analysis," Foundations and Trends® in Information Retrieval, vol. 2, no. 1–2, pp. 1-135, 2008.</w:t>
      </w:r>
    </w:p>
    <w:p w14:paraId="40D692CA"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[28] A. Agarwal, B. Xie, I. Vovsha, O. Rambow, and R. Passonneau, "Sentiment analysis of twitter data," in Proceedings of the Workshop on Language in Social Media (LSM 2011), 2011, pp. 30-38. </w:t>
      </w:r>
    </w:p>
    <w:p w14:paraId="02CA300B"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[29] E. Kouloumpis, T. Wilson, and J. Moore, "Twitter sentiment analysis: The good the bad and the omg!," in Fifth International AAAI conference on weblogs and social media, 2011. </w:t>
      </w:r>
    </w:p>
    <w:p w14:paraId="21A1D59D"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[30] X. Wang, F. Wei, X. Liu, M. Zhou, and M. Zhang, "Topic sentiment analysis in twitter: a graph-based hashtag sentiment classification approach," in Proceedings of the 20th ACM international conference on Information and knowledge management, 2011: ACM, pp. 1031- 1040. </w:t>
      </w:r>
    </w:p>
    <w:p w14:paraId="588CA3AE"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[31] L. Zhang, R. Ghosh, M. Dekhil, M. Hsu, and B. Liu, "Combining lexicon-based and learning-based methods for Twitter sentiment analysis," HP Laboratories, Technical Report HPL-2011, vol. 89, 2011.</w:t>
      </w:r>
    </w:p>
    <w:p w14:paraId="26702B2C"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Taboada, M., Brooke, J., Tofiloski, M., Voll, K., &amp; Stede, M. 2011. Lexicon-based methods for sentiment analysis. Computational linguistics, 37: 267–307.</w:t>
      </w:r>
    </w:p>
    <w:p w14:paraId="3834EC1C"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&amp; Lee, L. 2004. A sentimental education: Sentiment analysis using subjectivity summarization based on minimum cuts. In: Proceedings of the 42nd annual meeting on Association for Computational Linguistics, 2004. Association for Computational Linguistics, p. 271.</w:t>
      </w:r>
    </w:p>
    <w:p w14:paraId="6152BFB1"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Whitelaw, C., Garg, N., &amp; Argamon, S. 2005. Using appraisal groups for sentiment analysis. In: Proceedings of the 14th ACM international conference on Information and knowledge management, 2005. ACM, pp. 625–631.</w:t>
      </w:r>
    </w:p>
    <w:p w14:paraId="3E90DB1E"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Medhat, W., Hassan, A., &amp; Korashy, H. 2014. Sentiment analysis algorithms and applications: A survey. Ain Shams Engineering Journal, 5: 1093–1113.</w:t>
      </w:r>
    </w:p>
    <w:p w14:paraId="5632E45D"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Serrano-Guerrero, J., Olivas, J. A., Romero, F. P., &amp; Herrera-Viedma, E. 2015. Sentiment analysis: A review and comparative analysis of web services. Information Sciences, 311: 18–38.</w:t>
      </w:r>
    </w:p>
    <w:p w14:paraId="796FB526"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Medhat, W., Hassan, A., &amp; Korashy, H. 2014. Sentiment analysis algorithms and applications: A survey. Ain Shams Engineering Journal, 5: 1093–1113.</w:t>
      </w:r>
    </w:p>
    <w:p w14:paraId="4D856C30"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Ye, Q., Zhang, Z., &amp; Law, R. 2009. Sentiment classification of online reviews to travel destinations by supervised machine learning approaches. Expert Systems with Applications, 36: 6527–6535.</w:t>
      </w:r>
    </w:p>
    <w:p w14:paraId="1294512C"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Rushdi Saleh, M., Martín-Valdivia, M. T., Montejo-Ráez, A., &amp; Ureña-López, L. A. 2011. Experiments with SVM to classify opinions in different domains. Expert Systems with Applications, 38: 14799–14804.</w:t>
      </w:r>
    </w:p>
    <w:p w14:paraId="5EFAAF64"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Osgood, C. E., Suci, G., &amp; Tannenbaum, P. 1957. The measurement of meaning, 81. Paltoglou, G., &amp; Thelwall, M. 2012. Twitter, MySpace, Digg: Unsupervised sentiment analysis in social media. ACM Transactions on Intelligent Systems and Technology, 3.</w:t>
      </w:r>
    </w:p>
    <w:p w14:paraId="52278830"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Paltoglou, G., &amp; Thelwall, M. 2012. Twitter, MySpace, Digg: Unsupervised sentiment analysis in social media. ACM Transactions on Intelligent Systems and Technology, 3.</w:t>
      </w:r>
    </w:p>
    <w:p w14:paraId="51A072C0" w14:textId="77777777"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Khan, F. H., Bashir, S., &amp; Qamar, U. 2014. TOM: Twitter opinion mining framework using hybrid classification scheme. Decision Support Systems, 57: 245–257.</w:t>
      </w:r>
    </w:p>
    <w:p w14:paraId="135F1D60" w14:textId="77777777" w:rsidR="00981ACA" w:rsidRPr="00F47A54" w:rsidRDefault="00981ACA"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Jurek, A., Mulvenna, M.D. &amp; Bi, Y (2015). Improved lexicon-based sentiment analysis for social media analytics. Secur Inform 4, 9.</w:t>
      </w:r>
    </w:p>
    <w:p w14:paraId="42F69563" w14:textId="77777777" w:rsidR="00981ACA" w:rsidRPr="00F47A54" w:rsidRDefault="00981ACA"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Koto F., Adriani M. (2015) A Comparative Study on Twitter Sentiment Analysis: Which Features are Good?. In: Biemann C., Handschuh S., Freitas A., Meziane F., Métais E. (eds) Natural Language Processing and Information Systems. NLDB 2015. Lecture Notes in Computer Science, vol 9103. Springer, Cham</w:t>
      </w:r>
    </w:p>
    <w:p w14:paraId="08CDC292" w14:textId="77777777" w:rsidR="007F2E59" w:rsidRPr="00F47A54" w:rsidRDefault="00FE5620"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Guha, S., Joshi, A. and Varma, V., 2015, June. Sentibase: Sentiment analysis in twitter on a budget. In Proceedings of the 9th International Workshop on Semantic Evaluation (SemEval 2015) (pp. 590-594).</w:t>
      </w:r>
    </w:p>
    <w:p w14:paraId="58AE1914" w14:textId="77777777"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[14] Y. Wu and F. Ren, “Learning sentimental influence in twitter,” in Future Computer Sciences and Application (ICFCSA), 2011 International Conference on, pp. 119–122, IEEE, 2011. </w:t>
      </w:r>
    </w:p>
    <w:p w14:paraId="2A04FD64" w14:textId="77777777"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[15] A. Pak and P. Paroubek, “Twitter as a corpus for sentiment analysis and opinion mining,” in Proceedings of LREC, vol. 2010, 2010. </w:t>
      </w:r>
    </w:p>
    <w:p w14:paraId="1C79B91A" w14:textId="77777777"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[16] R. Xia, C. Zong, and S. Li, “Ensemble of feature sets and classification algorithms for sentiment classification,” Information Sciences: an International Journal, vol. 181, no. 6, pp. 1138–1152, 2011.</w:t>
      </w:r>
    </w:p>
    <w:p w14:paraId="04BED0C6" w14:textId="77777777" w:rsidR="00AB46C2" w:rsidRPr="00F47A54" w:rsidRDefault="0033153F" w:rsidP="00DE55AC">
      <w:pPr>
        <w:pStyle w:val="1"/>
        <w:spacing w:before="240" w:after="120"/>
        <w:ind w:leftChars="0" w:left="0"/>
        <w:rPr>
          <w:rFonts w:ascii="Minion Pro Capt" w:hAnsi="Minion Pro Capt" w:cs="Times New Roman"/>
          <w:b w:val="0"/>
          <w:color w:val="auto"/>
          <w:lang w:eastAsia="en-US"/>
        </w:rPr>
      </w:pPr>
      <w:hyperlink r:id="rId21" w:tooltip="Chedia Dhaoui" w:history="1">
        <w:r w:rsidR="00AB46C2" w:rsidRPr="00F47A54">
          <w:rPr>
            <w:rFonts w:ascii="Minion Pro Capt" w:hAnsi="Minion Pro Capt" w:cs="Times New Roman"/>
            <w:b w:val="0"/>
            <w:color w:val="auto"/>
            <w:lang w:eastAsia="en-US"/>
          </w:rPr>
          <w:t>Dhaoui, C.</w:t>
        </w:r>
      </w:hyperlink>
      <w:r w:rsidR="00AB46C2" w:rsidRPr="00F47A54">
        <w:rPr>
          <w:rFonts w:ascii="Minion Pro Capt" w:hAnsi="Minion Pro Capt" w:cs="Times New Roman"/>
          <w:b w:val="0"/>
          <w:color w:val="auto"/>
          <w:lang w:eastAsia="en-US"/>
        </w:rPr>
        <w:t>, </w:t>
      </w:r>
      <w:hyperlink r:id="rId22" w:tooltip="Cynthia M. Webster" w:history="1">
        <w:r w:rsidR="00AB46C2" w:rsidRPr="00F47A54">
          <w:rPr>
            <w:rFonts w:ascii="Minion Pro Capt" w:hAnsi="Minion Pro Capt" w:cs="Times New Roman"/>
            <w:b w:val="0"/>
            <w:color w:val="auto"/>
            <w:lang w:eastAsia="en-US"/>
          </w:rPr>
          <w:t>Webster, C.M.</w:t>
        </w:r>
      </w:hyperlink>
      <w:r w:rsidR="00AB46C2" w:rsidRPr="00F47A54">
        <w:rPr>
          <w:rFonts w:ascii="Minion Pro Capt" w:hAnsi="Minion Pro Capt" w:cs="Times New Roman"/>
          <w:b w:val="0"/>
          <w:color w:val="auto"/>
          <w:lang w:eastAsia="en-US"/>
        </w:rPr>
        <w:t> and </w:t>
      </w:r>
      <w:hyperlink r:id="rId23" w:tooltip="Lay Peng Tan" w:history="1">
        <w:r w:rsidR="00AB46C2" w:rsidRPr="00F47A54">
          <w:rPr>
            <w:rFonts w:ascii="Minion Pro Capt" w:hAnsi="Minion Pro Capt" w:cs="Times New Roman"/>
            <w:b w:val="0"/>
            <w:color w:val="auto"/>
            <w:lang w:eastAsia="en-US"/>
          </w:rPr>
          <w:t>Tan, L.P.</w:t>
        </w:r>
      </w:hyperlink>
      <w:r w:rsidR="00AB46C2" w:rsidRPr="00F47A54">
        <w:rPr>
          <w:rFonts w:ascii="Minion Pro Capt" w:hAnsi="Minion Pro Capt" w:cs="Times New Roman"/>
          <w:b w:val="0"/>
          <w:color w:val="auto"/>
          <w:lang w:eastAsia="en-US"/>
        </w:rPr>
        <w:t> (2017), "Social media sentiment analysis: lexicon versus machine learning", </w:t>
      </w:r>
      <w:hyperlink r:id="rId24" w:history="1">
        <w:r w:rsidR="00AB46C2" w:rsidRPr="00F47A54">
          <w:rPr>
            <w:rFonts w:ascii="Minion Pro Capt" w:hAnsi="Minion Pro Capt" w:cs="Times New Roman"/>
            <w:b w:val="0"/>
            <w:color w:val="auto"/>
            <w:lang w:eastAsia="en-US"/>
          </w:rPr>
          <w:t>Journal of Consumer Marketing</w:t>
        </w:r>
      </w:hyperlink>
      <w:r w:rsidR="00AB46C2" w:rsidRPr="00F47A54">
        <w:rPr>
          <w:rFonts w:ascii="Minion Pro Capt" w:hAnsi="Minion Pro Capt" w:cs="Times New Roman"/>
          <w:b w:val="0"/>
          <w:color w:val="auto"/>
          <w:lang w:eastAsia="en-US"/>
        </w:rPr>
        <w:t>, Vol. 34 No. 6, pp. 480-488.</w:t>
      </w:r>
    </w:p>
    <w:p w14:paraId="275BE37E" w14:textId="77777777"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Kruspe, A., Häberle, M., Kuhn, I. &amp; Zhu, X. X. (2020). Cross-language sentiment analysis of European Twitter messages duringthe COVID-19 pandemic. arXiv preprint arXiv:2008.12172.</w:t>
      </w:r>
    </w:p>
    <w:p w14:paraId="0B332F05" w14:textId="77777777"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Samuel, J., Ali, G. G. M. N., Rahman, M. M., Esawi, E. &amp; Samuel, Y. (2020). COVID-19 Public Sentiment Insights and Machine Learning for Tweets Classification. Information, 11.</w:t>
      </w:r>
    </w:p>
    <w:p w14:paraId="459F88EA" w14:textId="77777777"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Chakraborty, K., Bhatia, S., Bhattacharyya, S., Platos, J., Bag, R. &amp; Hassanien, A. E. (2020). Sentiment Analysis of COVID-19 tweets by Deep Learning Classifiers-A study to show how popularity is affecting accuracy in social media. Appl Soft Comput, 97, 106754</w:t>
      </w:r>
    </w:p>
    <w:p w14:paraId="14545865" w14:textId="77777777"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Xue, J., Chen, J., Chen, C., Hu, R. &amp; Zhu, T. (2020). The Hidden Pandemic of Family Violence During COVID-19: Unsupervised Learning of Tweets. J Med Internet Res, 22, e24361</w:t>
      </w:r>
    </w:p>
    <w:p w14:paraId="02CFD6F0" w14:textId="77777777" w:rsidR="004D6AE2" w:rsidRPr="00F47A54" w:rsidRDefault="00061267"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Ahmed, W., Bath, P. A., Sbaf, L., &amp; Demartini, G. (2019). Novel insights into views towards H1N1 during the 2009 Pandemic: a thematic analysis of Twitter data. Health Information &amp; Libraries Journal, 36(1), 60–72.</w:t>
      </w:r>
    </w:p>
    <w:p w14:paraId="7A756A29" w14:textId="77777777" w:rsidR="000907F6" w:rsidRPr="00F47A54" w:rsidRDefault="000907F6"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Nikolovska, M., Johnson, S.D. &amp; Ekblom, P. “Show this thread”: policing, disruption and mobilisation through Twitter. An analysis of UK law enforcement tweeting practices during the Covid-19 pandemic. Crime Sci 9, 20 (2020).</w:t>
      </w:r>
    </w:p>
    <w:p w14:paraId="057690D9" w14:textId="77777777" w:rsidR="000F30D3" w:rsidRPr="00F47A54" w:rsidRDefault="000F30D3"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Minqing Hu and Bing Liu, ``Mining and summarizing customer reviews.'', Proceedings of the ACM SIGKDD International Conference on Knowledge Discovery &amp; Data Mining (KDD-2004), Seattle, Washington, USA, Aug 22-25, 2004.</w:t>
      </w:r>
    </w:p>
    <w:p w14:paraId="309F993E" w14:textId="77777777" w:rsidR="00700AC7" w:rsidRPr="00F47A54" w:rsidRDefault="00700AC7"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Nielsen, F.. “A New ANEW: Evaluation of a Word List for Sentiment Analysis in Microblogs.” #MSM (2011).</w:t>
      </w:r>
    </w:p>
    <w:p w14:paraId="75C6B324" w14:textId="77777777" w:rsidR="00291ADB" w:rsidRPr="00F47A54" w:rsidRDefault="00291ADB"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Silge et al., (2016). tidytext: Text Mining and Analysis Using Tidy Data Principles in R. Journal of Open Source Software, 1(3), 37,</w:t>
      </w:r>
    </w:p>
    <w:p w14:paraId="62D36130" w14:textId="77777777" w:rsidR="000907F6" w:rsidRPr="00DE55AC" w:rsidRDefault="000907F6" w:rsidP="00DE55AC">
      <w:pPr>
        <w:pStyle w:val="1"/>
        <w:spacing w:before="240" w:after="120"/>
        <w:ind w:leftChars="0" w:left="0"/>
        <w:rPr>
          <w:rFonts w:ascii="Arial" w:hAnsi="Arial" w:cs="Arial"/>
          <w:b w:val="0"/>
          <w:color w:val="222222"/>
          <w:sz w:val="20"/>
          <w:szCs w:val="20"/>
          <w:shd w:val="clear" w:color="auto" w:fill="FFFFFF"/>
        </w:rPr>
      </w:pPr>
    </w:p>
    <w:p w14:paraId="62446B0B" w14:textId="77777777" w:rsidR="00A53CE6" w:rsidRDefault="00A53CE6" w:rsidP="00A53CE6">
      <w:pPr>
        <w:pStyle w:val="1"/>
        <w:spacing w:before="240" w:after="120"/>
        <w:ind w:leftChars="0" w:left="0"/>
      </w:pPr>
      <w:r>
        <w:t xml:space="preserve">Supporting information </w:t>
      </w:r>
    </w:p>
    <w:p w14:paraId="75CB6174" w14:textId="77777777" w:rsidR="00A53CE6" w:rsidRPr="00AA3FD6" w:rsidRDefault="00A53CE6" w:rsidP="007627EA">
      <w:pPr>
        <w:rPr>
          <w:rFonts w:ascii="Cambria" w:hAnsi="Cambria" w:cs="Tw Cen MT"/>
          <w:b/>
          <w:color w:val="C45911" w:themeColor="accent2" w:themeShade="BF"/>
          <w:sz w:val="24"/>
          <w:szCs w:val="24"/>
          <w:lang w:eastAsia="zh-CN"/>
        </w:rPr>
      </w:pPr>
    </w:p>
    <w:sectPr w:rsidR="00A53CE6" w:rsidRPr="00AA3FD6" w:rsidSect="008B2A7F">
      <w:pgSz w:w="11906" w:h="16838"/>
      <w:pgMar w:top="1440" w:right="1440" w:bottom="1418"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Samuel Langton" w:date="2021-01-22T14:41:00Z" w:initials="SL">
    <w:p w14:paraId="7627EA7B" w14:textId="5530646E" w:rsidR="00FC5E32" w:rsidRDefault="00FC5E32">
      <w:pPr>
        <w:pStyle w:val="CommentText"/>
      </w:pPr>
      <w:r>
        <w:rPr>
          <w:rStyle w:val="CommentReference"/>
        </w:rPr>
        <w:annotationRef/>
      </w:r>
      <w:r w:rsidR="0033153F">
        <w:rPr>
          <w:noProof/>
        </w:rPr>
        <w:t>If I edited this or Q2, remember to change it here too!</w:t>
      </w:r>
    </w:p>
  </w:comment>
  <w:comment w:id="35" w:author="Samuel Langton" w:date="2021-01-22T14:43:00Z" w:initials="SL">
    <w:p w14:paraId="5AA03EC9" w14:textId="3C9DD2C2" w:rsidR="001D48C8" w:rsidRDefault="001D48C8">
      <w:pPr>
        <w:pStyle w:val="CommentText"/>
      </w:pPr>
      <w:r>
        <w:rPr>
          <w:rStyle w:val="CommentReference"/>
        </w:rPr>
        <w:annotationRef/>
      </w:r>
      <w:r w:rsidR="0033153F">
        <w:rPr>
          <w:noProof/>
        </w:rPr>
        <w:t>There are weird breaks in words across lines from here on in - some Word formatting needed?</w:t>
      </w:r>
    </w:p>
  </w:comment>
  <w:comment w:id="36" w:author="Samuel Langton" w:date="2021-01-22T14:43:00Z" w:initials="SL">
    <w:p w14:paraId="3B3BC5BC" w14:textId="6CCD1B87" w:rsidR="00A74DED" w:rsidRDefault="00A74DED">
      <w:pPr>
        <w:pStyle w:val="CommentText"/>
      </w:pPr>
      <w:r>
        <w:rPr>
          <w:rStyle w:val="CommentReference"/>
        </w:rPr>
        <w:annotationRef/>
      </w:r>
      <w:r w:rsidR="0033153F">
        <w:rPr>
          <w:noProof/>
        </w:rPr>
        <w:t>regarding previous comment e.g. this bit</w:t>
      </w:r>
    </w:p>
  </w:comment>
  <w:comment w:id="62" w:author="Samuel Langton" w:date="2021-01-22T14:50:00Z" w:initials="SL">
    <w:p w14:paraId="76A78D4A" w14:textId="568A8B1C" w:rsidR="00991017" w:rsidRDefault="00991017">
      <w:pPr>
        <w:pStyle w:val="CommentText"/>
      </w:pPr>
      <w:r>
        <w:rPr>
          <w:rStyle w:val="CommentReference"/>
        </w:rPr>
        <w:annotationRef/>
      </w:r>
      <w:r w:rsidR="0033153F">
        <w:rPr>
          <w:noProof/>
        </w:rPr>
        <w:t>Does this still keep your meaning?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27EA7B" w15:done="0"/>
  <w15:commentEx w15:paraId="5AA03EC9" w15:done="0"/>
  <w15:commentEx w15:paraId="3B3BC5BC" w15:done="0"/>
  <w15:commentEx w15:paraId="76A78D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55BB9" w16cex:dateUtc="2021-01-22T14:12:00Z"/>
  <w16cex:commentExtensible w16cex:durableId="23B55C09" w16cex:dateUtc="2021-01-22T14:13:00Z"/>
  <w16cex:commentExtensible w16cex:durableId="23B55CA5" w16cex:dateUtc="2021-01-22T14:16:00Z"/>
  <w16cex:commentExtensible w16cex:durableId="23B55DC2" w16cex:dateUtc="2021-01-22T14:20:00Z"/>
  <w16cex:commentExtensible w16cex:durableId="23B562B4" w16cex:dateUtc="2021-01-22T14:41:00Z"/>
  <w16cex:commentExtensible w16cex:durableId="23B56305" w16cex:dateUtc="2021-01-22T14:43:00Z"/>
  <w16cex:commentExtensible w16cex:durableId="23B5632D" w16cex:dateUtc="2021-01-22T14:43:00Z"/>
  <w16cex:commentExtensible w16cex:durableId="23B564A3" w16cex:dateUtc="2021-01-22T14: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D2C64A" w16cid:durableId="23B55BB9"/>
  <w16cid:commentId w16cid:paraId="60D67E88" w16cid:durableId="23B55C09"/>
  <w16cid:commentId w16cid:paraId="3222096F" w16cid:durableId="23B55CA5"/>
  <w16cid:commentId w16cid:paraId="39CB5493" w16cid:durableId="23B55DC2"/>
  <w16cid:commentId w16cid:paraId="7627EA7B" w16cid:durableId="23B562B4"/>
  <w16cid:commentId w16cid:paraId="5AA03EC9" w16cid:durableId="23B56305"/>
  <w16cid:commentId w16cid:paraId="3B3BC5BC" w16cid:durableId="23B5632D"/>
  <w16cid:commentId w16cid:paraId="76A78D4A" w16cid:durableId="23B564A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8E0163" w14:textId="77777777" w:rsidR="0033153F" w:rsidRDefault="0033153F" w:rsidP="00155E5A">
      <w:r>
        <w:separator/>
      </w:r>
    </w:p>
  </w:endnote>
  <w:endnote w:type="continuationSeparator" w:id="0">
    <w:p w14:paraId="2239C5FD" w14:textId="77777777" w:rsidR="0033153F" w:rsidRDefault="0033153F" w:rsidP="0015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C28E04" w14:textId="77777777" w:rsidR="0033153F" w:rsidRDefault="0033153F" w:rsidP="00155E5A">
      <w:r>
        <w:separator/>
      </w:r>
    </w:p>
  </w:footnote>
  <w:footnote w:type="continuationSeparator" w:id="0">
    <w:p w14:paraId="6BB5BEA6" w14:textId="77777777" w:rsidR="0033153F" w:rsidRDefault="0033153F" w:rsidP="00155E5A">
      <w:r>
        <w:continuationSeparator/>
      </w:r>
    </w:p>
  </w:footnote>
  <w:footnote w:id="1">
    <w:p w14:paraId="2BE4B3FE" w14:textId="77777777" w:rsidR="006531F0" w:rsidRPr="00155E5A" w:rsidRDefault="006531F0">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2"/>
  </w:num>
  <w:num w:numId="5">
    <w:abstractNumId w:val="1"/>
  </w:num>
  <w:num w:numId="6">
    <w:abstractNumId w:val="13"/>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suru Adepeju">
    <w15:presenceInfo w15:providerId="None" w15:userId="Monsuru Adepeju"/>
  </w15:person>
  <w15:person w15:author="Samuel Langton">
    <w15:presenceInfo w15:providerId="None" w15:userId="Samuel Lang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EA"/>
    <w:rsid w:val="00000A66"/>
    <w:rsid w:val="00004BDC"/>
    <w:rsid w:val="000051FC"/>
    <w:rsid w:val="000141CA"/>
    <w:rsid w:val="00015C76"/>
    <w:rsid w:val="0001675D"/>
    <w:rsid w:val="00022EF7"/>
    <w:rsid w:val="00023281"/>
    <w:rsid w:val="0002739E"/>
    <w:rsid w:val="000304AE"/>
    <w:rsid w:val="000376CE"/>
    <w:rsid w:val="000420FE"/>
    <w:rsid w:val="00044854"/>
    <w:rsid w:val="00044B56"/>
    <w:rsid w:val="00045C71"/>
    <w:rsid w:val="000468B5"/>
    <w:rsid w:val="0004746F"/>
    <w:rsid w:val="000504F0"/>
    <w:rsid w:val="00053E1F"/>
    <w:rsid w:val="00054947"/>
    <w:rsid w:val="00056E02"/>
    <w:rsid w:val="00061267"/>
    <w:rsid w:val="000634BF"/>
    <w:rsid w:val="00063E5D"/>
    <w:rsid w:val="00064204"/>
    <w:rsid w:val="0006511E"/>
    <w:rsid w:val="00065527"/>
    <w:rsid w:val="00067682"/>
    <w:rsid w:val="00067F62"/>
    <w:rsid w:val="0007034A"/>
    <w:rsid w:val="000708E1"/>
    <w:rsid w:val="000716EC"/>
    <w:rsid w:val="000720B2"/>
    <w:rsid w:val="000724A0"/>
    <w:rsid w:val="0007433E"/>
    <w:rsid w:val="00074AD3"/>
    <w:rsid w:val="00075E6E"/>
    <w:rsid w:val="00075F6E"/>
    <w:rsid w:val="00080C52"/>
    <w:rsid w:val="00081449"/>
    <w:rsid w:val="00084E83"/>
    <w:rsid w:val="00087961"/>
    <w:rsid w:val="000907F6"/>
    <w:rsid w:val="000917FF"/>
    <w:rsid w:val="00092DA9"/>
    <w:rsid w:val="0009501B"/>
    <w:rsid w:val="00095DD4"/>
    <w:rsid w:val="00096D28"/>
    <w:rsid w:val="00097E98"/>
    <w:rsid w:val="000A04D5"/>
    <w:rsid w:val="000A0A2F"/>
    <w:rsid w:val="000A3A44"/>
    <w:rsid w:val="000A4678"/>
    <w:rsid w:val="000A4ABC"/>
    <w:rsid w:val="000A5534"/>
    <w:rsid w:val="000A670B"/>
    <w:rsid w:val="000A6DF6"/>
    <w:rsid w:val="000A6EDF"/>
    <w:rsid w:val="000A7039"/>
    <w:rsid w:val="000A7475"/>
    <w:rsid w:val="000B018B"/>
    <w:rsid w:val="000B0A06"/>
    <w:rsid w:val="000B1DCC"/>
    <w:rsid w:val="000B23AA"/>
    <w:rsid w:val="000B24B5"/>
    <w:rsid w:val="000B2EAB"/>
    <w:rsid w:val="000B32F5"/>
    <w:rsid w:val="000B4CB1"/>
    <w:rsid w:val="000B51C6"/>
    <w:rsid w:val="000B55AF"/>
    <w:rsid w:val="000C04E4"/>
    <w:rsid w:val="000C1E66"/>
    <w:rsid w:val="000C25B1"/>
    <w:rsid w:val="000C2C6C"/>
    <w:rsid w:val="000C320C"/>
    <w:rsid w:val="000C3F8F"/>
    <w:rsid w:val="000C5C69"/>
    <w:rsid w:val="000C65BD"/>
    <w:rsid w:val="000C699A"/>
    <w:rsid w:val="000C74E4"/>
    <w:rsid w:val="000D1691"/>
    <w:rsid w:val="000D602B"/>
    <w:rsid w:val="000D65FD"/>
    <w:rsid w:val="000D66F8"/>
    <w:rsid w:val="000D76CE"/>
    <w:rsid w:val="000D7ED3"/>
    <w:rsid w:val="000E10BB"/>
    <w:rsid w:val="000E1390"/>
    <w:rsid w:val="000E2116"/>
    <w:rsid w:val="000E33BF"/>
    <w:rsid w:val="000E4C44"/>
    <w:rsid w:val="000E4EB3"/>
    <w:rsid w:val="000E7A8B"/>
    <w:rsid w:val="000E7C29"/>
    <w:rsid w:val="000F0BD0"/>
    <w:rsid w:val="000F1078"/>
    <w:rsid w:val="000F27EC"/>
    <w:rsid w:val="000F30D3"/>
    <w:rsid w:val="000F4476"/>
    <w:rsid w:val="000F5299"/>
    <w:rsid w:val="000F53DE"/>
    <w:rsid w:val="000F5F2E"/>
    <w:rsid w:val="000F6BAA"/>
    <w:rsid w:val="000F7A2C"/>
    <w:rsid w:val="00101BFD"/>
    <w:rsid w:val="00104B2A"/>
    <w:rsid w:val="00107AAE"/>
    <w:rsid w:val="001107A6"/>
    <w:rsid w:val="00112BB5"/>
    <w:rsid w:val="00113B7D"/>
    <w:rsid w:val="001160C5"/>
    <w:rsid w:val="00117200"/>
    <w:rsid w:val="001174F7"/>
    <w:rsid w:val="00120E0A"/>
    <w:rsid w:val="001214B6"/>
    <w:rsid w:val="0012274B"/>
    <w:rsid w:val="00122A78"/>
    <w:rsid w:val="00122BF3"/>
    <w:rsid w:val="00126547"/>
    <w:rsid w:val="001309B9"/>
    <w:rsid w:val="00131C39"/>
    <w:rsid w:val="00131FD5"/>
    <w:rsid w:val="00132147"/>
    <w:rsid w:val="00134DC5"/>
    <w:rsid w:val="00135FA0"/>
    <w:rsid w:val="00136A69"/>
    <w:rsid w:val="001379A2"/>
    <w:rsid w:val="0014082A"/>
    <w:rsid w:val="00140D98"/>
    <w:rsid w:val="00143A3A"/>
    <w:rsid w:val="001447FD"/>
    <w:rsid w:val="0014769E"/>
    <w:rsid w:val="00150ECB"/>
    <w:rsid w:val="00151058"/>
    <w:rsid w:val="00151CC0"/>
    <w:rsid w:val="0015295F"/>
    <w:rsid w:val="001546E3"/>
    <w:rsid w:val="00154F15"/>
    <w:rsid w:val="00155503"/>
    <w:rsid w:val="00155E5A"/>
    <w:rsid w:val="001568BB"/>
    <w:rsid w:val="001574B5"/>
    <w:rsid w:val="00157DE8"/>
    <w:rsid w:val="0016313D"/>
    <w:rsid w:val="001635A6"/>
    <w:rsid w:val="001639B9"/>
    <w:rsid w:val="00163B09"/>
    <w:rsid w:val="00163E34"/>
    <w:rsid w:val="00164137"/>
    <w:rsid w:val="00166304"/>
    <w:rsid w:val="00171842"/>
    <w:rsid w:val="0017197A"/>
    <w:rsid w:val="00171F4A"/>
    <w:rsid w:val="001728FA"/>
    <w:rsid w:val="00174080"/>
    <w:rsid w:val="001756F5"/>
    <w:rsid w:val="00175B1E"/>
    <w:rsid w:val="00175FB9"/>
    <w:rsid w:val="001806A5"/>
    <w:rsid w:val="00180F03"/>
    <w:rsid w:val="00181A1D"/>
    <w:rsid w:val="00183659"/>
    <w:rsid w:val="00184FDC"/>
    <w:rsid w:val="00185259"/>
    <w:rsid w:val="001852F7"/>
    <w:rsid w:val="001866E6"/>
    <w:rsid w:val="00190DC5"/>
    <w:rsid w:val="00193271"/>
    <w:rsid w:val="00193F47"/>
    <w:rsid w:val="0019465D"/>
    <w:rsid w:val="0019583C"/>
    <w:rsid w:val="00197FBE"/>
    <w:rsid w:val="001A3849"/>
    <w:rsid w:val="001A4116"/>
    <w:rsid w:val="001A43C4"/>
    <w:rsid w:val="001A6512"/>
    <w:rsid w:val="001B3235"/>
    <w:rsid w:val="001B3F24"/>
    <w:rsid w:val="001B5AA9"/>
    <w:rsid w:val="001B5D0C"/>
    <w:rsid w:val="001B62F6"/>
    <w:rsid w:val="001B63FA"/>
    <w:rsid w:val="001C0449"/>
    <w:rsid w:val="001C0B2F"/>
    <w:rsid w:val="001C0EA4"/>
    <w:rsid w:val="001C2245"/>
    <w:rsid w:val="001C22BC"/>
    <w:rsid w:val="001C3DDB"/>
    <w:rsid w:val="001C51A2"/>
    <w:rsid w:val="001C6A68"/>
    <w:rsid w:val="001C6A75"/>
    <w:rsid w:val="001D0AB2"/>
    <w:rsid w:val="001D0C46"/>
    <w:rsid w:val="001D18EE"/>
    <w:rsid w:val="001D2CAF"/>
    <w:rsid w:val="001D2CF5"/>
    <w:rsid w:val="001D30A7"/>
    <w:rsid w:val="001D48C8"/>
    <w:rsid w:val="001D5DCC"/>
    <w:rsid w:val="001D5EA5"/>
    <w:rsid w:val="001D6ABF"/>
    <w:rsid w:val="001D70A5"/>
    <w:rsid w:val="001D79AE"/>
    <w:rsid w:val="001E013E"/>
    <w:rsid w:val="001E1D72"/>
    <w:rsid w:val="001E3303"/>
    <w:rsid w:val="001E5EAC"/>
    <w:rsid w:val="001E693B"/>
    <w:rsid w:val="001E7231"/>
    <w:rsid w:val="001E77E8"/>
    <w:rsid w:val="001F1F24"/>
    <w:rsid w:val="001F2058"/>
    <w:rsid w:val="001F2DE8"/>
    <w:rsid w:val="001F362A"/>
    <w:rsid w:val="001F4E41"/>
    <w:rsid w:val="001F5914"/>
    <w:rsid w:val="001F7EAF"/>
    <w:rsid w:val="0020085D"/>
    <w:rsid w:val="00200BB5"/>
    <w:rsid w:val="002022CC"/>
    <w:rsid w:val="00202A63"/>
    <w:rsid w:val="00204C38"/>
    <w:rsid w:val="002055D2"/>
    <w:rsid w:val="00206560"/>
    <w:rsid w:val="002068D9"/>
    <w:rsid w:val="00210821"/>
    <w:rsid w:val="002120AF"/>
    <w:rsid w:val="002168F6"/>
    <w:rsid w:val="00216DB9"/>
    <w:rsid w:val="002202BE"/>
    <w:rsid w:val="00220C9C"/>
    <w:rsid w:val="0022222A"/>
    <w:rsid w:val="00222EF5"/>
    <w:rsid w:val="00222FFE"/>
    <w:rsid w:val="00223518"/>
    <w:rsid w:val="00223C4B"/>
    <w:rsid w:val="0022552B"/>
    <w:rsid w:val="00225D5F"/>
    <w:rsid w:val="00226869"/>
    <w:rsid w:val="002268BF"/>
    <w:rsid w:val="002308B9"/>
    <w:rsid w:val="00230998"/>
    <w:rsid w:val="00232F78"/>
    <w:rsid w:val="00235AD7"/>
    <w:rsid w:val="00235CE9"/>
    <w:rsid w:val="00236A9E"/>
    <w:rsid w:val="00236DF5"/>
    <w:rsid w:val="00236E5B"/>
    <w:rsid w:val="002406E7"/>
    <w:rsid w:val="0024197E"/>
    <w:rsid w:val="00244F7F"/>
    <w:rsid w:val="002465B3"/>
    <w:rsid w:val="002469A9"/>
    <w:rsid w:val="00247AD7"/>
    <w:rsid w:val="00247EDE"/>
    <w:rsid w:val="0025288B"/>
    <w:rsid w:val="00253395"/>
    <w:rsid w:val="002554E3"/>
    <w:rsid w:val="002602BF"/>
    <w:rsid w:val="002604EF"/>
    <w:rsid w:val="00262303"/>
    <w:rsid w:val="002647DF"/>
    <w:rsid w:val="0026491D"/>
    <w:rsid w:val="00264D8A"/>
    <w:rsid w:val="00265ADD"/>
    <w:rsid w:val="00266108"/>
    <w:rsid w:val="00267FA4"/>
    <w:rsid w:val="00270829"/>
    <w:rsid w:val="002712A4"/>
    <w:rsid w:val="0027262B"/>
    <w:rsid w:val="0027359A"/>
    <w:rsid w:val="00273788"/>
    <w:rsid w:val="00275315"/>
    <w:rsid w:val="002779C1"/>
    <w:rsid w:val="002834F4"/>
    <w:rsid w:val="002836F7"/>
    <w:rsid w:val="00283E50"/>
    <w:rsid w:val="00284E79"/>
    <w:rsid w:val="00285AE9"/>
    <w:rsid w:val="00285DDF"/>
    <w:rsid w:val="00287368"/>
    <w:rsid w:val="00287B7D"/>
    <w:rsid w:val="00291ADB"/>
    <w:rsid w:val="002943A2"/>
    <w:rsid w:val="00294644"/>
    <w:rsid w:val="0029531E"/>
    <w:rsid w:val="0029598C"/>
    <w:rsid w:val="00295AEF"/>
    <w:rsid w:val="0029634D"/>
    <w:rsid w:val="00296540"/>
    <w:rsid w:val="00296A11"/>
    <w:rsid w:val="002A055E"/>
    <w:rsid w:val="002A0F25"/>
    <w:rsid w:val="002A2340"/>
    <w:rsid w:val="002A34CF"/>
    <w:rsid w:val="002A3E57"/>
    <w:rsid w:val="002A46DB"/>
    <w:rsid w:val="002A4D2A"/>
    <w:rsid w:val="002A6445"/>
    <w:rsid w:val="002A6E42"/>
    <w:rsid w:val="002B36A1"/>
    <w:rsid w:val="002B42E7"/>
    <w:rsid w:val="002B649B"/>
    <w:rsid w:val="002B6D90"/>
    <w:rsid w:val="002B74EB"/>
    <w:rsid w:val="002C0935"/>
    <w:rsid w:val="002C0B39"/>
    <w:rsid w:val="002C0E9E"/>
    <w:rsid w:val="002C127A"/>
    <w:rsid w:val="002C1600"/>
    <w:rsid w:val="002C1C2B"/>
    <w:rsid w:val="002C2C94"/>
    <w:rsid w:val="002C3574"/>
    <w:rsid w:val="002C3589"/>
    <w:rsid w:val="002C4129"/>
    <w:rsid w:val="002C768E"/>
    <w:rsid w:val="002D17DF"/>
    <w:rsid w:val="002D1BF5"/>
    <w:rsid w:val="002D3654"/>
    <w:rsid w:val="002D3DA2"/>
    <w:rsid w:val="002D4E0C"/>
    <w:rsid w:val="002D6B8E"/>
    <w:rsid w:val="002D79C6"/>
    <w:rsid w:val="002D7EDC"/>
    <w:rsid w:val="002E011C"/>
    <w:rsid w:val="002E166D"/>
    <w:rsid w:val="002E2B88"/>
    <w:rsid w:val="002E2C83"/>
    <w:rsid w:val="002E32BF"/>
    <w:rsid w:val="002E3909"/>
    <w:rsid w:val="002E4DB8"/>
    <w:rsid w:val="002E6663"/>
    <w:rsid w:val="002E7C9C"/>
    <w:rsid w:val="002F00DF"/>
    <w:rsid w:val="002F0509"/>
    <w:rsid w:val="002F1D78"/>
    <w:rsid w:val="002F21F6"/>
    <w:rsid w:val="002F3D82"/>
    <w:rsid w:val="002F6121"/>
    <w:rsid w:val="002F6DE5"/>
    <w:rsid w:val="0030128C"/>
    <w:rsid w:val="003043D2"/>
    <w:rsid w:val="00306BDB"/>
    <w:rsid w:val="003076B3"/>
    <w:rsid w:val="00307E03"/>
    <w:rsid w:val="00312523"/>
    <w:rsid w:val="00312CC8"/>
    <w:rsid w:val="003131D1"/>
    <w:rsid w:val="003136E3"/>
    <w:rsid w:val="003144F7"/>
    <w:rsid w:val="0031606B"/>
    <w:rsid w:val="003237B1"/>
    <w:rsid w:val="00323844"/>
    <w:rsid w:val="0032426E"/>
    <w:rsid w:val="00325965"/>
    <w:rsid w:val="003274D1"/>
    <w:rsid w:val="00327964"/>
    <w:rsid w:val="00330C95"/>
    <w:rsid w:val="0033153F"/>
    <w:rsid w:val="00331C45"/>
    <w:rsid w:val="00332B86"/>
    <w:rsid w:val="00334B50"/>
    <w:rsid w:val="00336651"/>
    <w:rsid w:val="003375EB"/>
    <w:rsid w:val="00337A55"/>
    <w:rsid w:val="003403F0"/>
    <w:rsid w:val="00340ABD"/>
    <w:rsid w:val="00341450"/>
    <w:rsid w:val="003421EE"/>
    <w:rsid w:val="00343E31"/>
    <w:rsid w:val="003442F0"/>
    <w:rsid w:val="00346345"/>
    <w:rsid w:val="00347237"/>
    <w:rsid w:val="00352DD1"/>
    <w:rsid w:val="00353A7F"/>
    <w:rsid w:val="00354555"/>
    <w:rsid w:val="0035498B"/>
    <w:rsid w:val="0035639A"/>
    <w:rsid w:val="00356F7D"/>
    <w:rsid w:val="00357B0F"/>
    <w:rsid w:val="00361241"/>
    <w:rsid w:val="00361F0B"/>
    <w:rsid w:val="003628D6"/>
    <w:rsid w:val="003677B3"/>
    <w:rsid w:val="00367FB6"/>
    <w:rsid w:val="00370523"/>
    <w:rsid w:val="00371325"/>
    <w:rsid w:val="00371B68"/>
    <w:rsid w:val="003730D7"/>
    <w:rsid w:val="00373114"/>
    <w:rsid w:val="0037487A"/>
    <w:rsid w:val="00374986"/>
    <w:rsid w:val="003757AB"/>
    <w:rsid w:val="00376743"/>
    <w:rsid w:val="00377792"/>
    <w:rsid w:val="00382C47"/>
    <w:rsid w:val="00383C5D"/>
    <w:rsid w:val="00385194"/>
    <w:rsid w:val="003856DE"/>
    <w:rsid w:val="00385F25"/>
    <w:rsid w:val="003873C0"/>
    <w:rsid w:val="00390811"/>
    <w:rsid w:val="00394751"/>
    <w:rsid w:val="00395532"/>
    <w:rsid w:val="00397B5A"/>
    <w:rsid w:val="003A0AB9"/>
    <w:rsid w:val="003A1189"/>
    <w:rsid w:val="003A4089"/>
    <w:rsid w:val="003A4429"/>
    <w:rsid w:val="003A4492"/>
    <w:rsid w:val="003A57A6"/>
    <w:rsid w:val="003A7EDA"/>
    <w:rsid w:val="003B2F3C"/>
    <w:rsid w:val="003B4A39"/>
    <w:rsid w:val="003B5275"/>
    <w:rsid w:val="003B5CB0"/>
    <w:rsid w:val="003B6EC8"/>
    <w:rsid w:val="003C0A99"/>
    <w:rsid w:val="003C12CF"/>
    <w:rsid w:val="003C23AB"/>
    <w:rsid w:val="003C5205"/>
    <w:rsid w:val="003C5535"/>
    <w:rsid w:val="003C5B4A"/>
    <w:rsid w:val="003C6B48"/>
    <w:rsid w:val="003D0F17"/>
    <w:rsid w:val="003D10CC"/>
    <w:rsid w:val="003D377C"/>
    <w:rsid w:val="003D3843"/>
    <w:rsid w:val="003D407E"/>
    <w:rsid w:val="003D6B10"/>
    <w:rsid w:val="003D7208"/>
    <w:rsid w:val="003E0299"/>
    <w:rsid w:val="003E169A"/>
    <w:rsid w:val="003E1857"/>
    <w:rsid w:val="003E3AE1"/>
    <w:rsid w:val="003E411B"/>
    <w:rsid w:val="003E4CF0"/>
    <w:rsid w:val="003E5A89"/>
    <w:rsid w:val="003E6615"/>
    <w:rsid w:val="003E6EC5"/>
    <w:rsid w:val="003E75DE"/>
    <w:rsid w:val="003E7FE8"/>
    <w:rsid w:val="003F17F3"/>
    <w:rsid w:val="003F2483"/>
    <w:rsid w:val="003F2755"/>
    <w:rsid w:val="003F342E"/>
    <w:rsid w:val="003F5FD2"/>
    <w:rsid w:val="003F614A"/>
    <w:rsid w:val="003F7C04"/>
    <w:rsid w:val="00400AF3"/>
    <w:rsid w:val="00401930"/>
    <w:rsid w:val="00401989"/>
    <w:rsid w:val="00403BA3"/>
    <w:rsid w:val="00404C92"/>
    <w:rsid w:val="00405058"/>
    <w:rsid w:val="00405925"/>
    <w:rsid w:val="00407185"/>
    <w:rsid w:val="00407E77"/>
    <w:rsid w:val="004105DF"/>
    <w:rsid w:val="004110E1"/>
    <w:rsid w:val="004127E6"/>
    <w:rsid w:val="00413BA5"/>
    <w:rsid w:val="00413C51"/>
    <w:rsid w:val="00414D87"/>
    <w:rsid w:val="00415D0D"/>
    <w:rsid w:val="00420828"/>
    <w:rsid w:val="00423860"/>
    <w:rsid w:val="004247AB"/>
    <w:rsid w:val="00424FAB"/>
    <w:rsid w:val="0042601A"/>
    <w:rsid w:val="00430B12"/>
    <w:rsid w:val="00430B80"/>
    <w:rsid w:val="00431418"/>
    <w:rsid w:val="0043305B"/>
    <w:rsid w:val="004341EF"/>
    <w:rsid w:val="00435918"/>
    <w:rsid w:val="00435B1A"/>
    <w:rsid w:val="00440FE2"/>
    <w:rsid w:val="004422C6"/>
    <w:rsid w:val="00443531"/>
    <w:rsid w:val="0044393E"/>
    <w:rsid w:val="00445D77"/>
    <w:rsid w:val="00445E1F"/>
    <w:rsid w:val="0044635D"/>
    <w:rsid w:val="00447B94"/>
    <w:rsid w:val="00450C14"/>
    <w:rsid w:val="004531D0"/>
    <w:rsid w:val="00453FB3"/>
    <w:rsid w:val="00456900"/>
    <w:rsid w:val="004579D2"/>
    <w:rsid w:val="00457DDF"/>
    <w:rsid w:val="00461753"/>
    <w:rsid w:val="004628EB"/>
    <w:rsid w:val="004629EB"/>
    <w:rsid w:val="0046416B"/>
    <w:rsid w:val="00464434"/>
    <w:rsid w:val="00464A87"/>
    <w:rsid w:val="00464B67"/>
    <w:rsid w:val="00465AB0"/>
    <w:rsid w:val="00465BDA"/>
    <w:rsid w:val="00465D52"/>
    <w:rsid w:val="00465F46"/>
    <w:rsid w:val="00467491"/>
    <w:rsid w:val="0047080E"/>
    <w:rsid w:val="00471771"/>
    <w:rsid w:val="004718A0"/>
    <w:rsid w:val="00471B61"/>
    <w:rsid w:val="004722F5"/>
    <w:rsid w:val="00473854"/>
    <w:rsid w:val="00473BAE"/>
    <w:rsid w:val="004767B9"/>
    <w:rsid w:val="00480F4E"/>
    <w:rsid w:val="00481B3D"/>
    <w:rsid w:val="004832D8"/>
    <w:rsid w:val="004855CE"/>
    <w:rsid w:val="00486890"/>
    <w:rsid w:val="00486C86"/>
    <w:rsid w:val="0048758B"/>
    <w:rsid w:val="00491803"/>
    <w:rsid w:val="00496B3F"/>
    <w:rsid w:val="004A1ACE"/>
    <w:rsid w:val="004A3E4B"/>
    <w:rsid w:val="004A62FC"/>
    <w:rsid w:val="004B0372"/>
    <w:rsid w:val="004B0447"/>
    <w:rsid w:val="004B4230"/>
    <w:rsid w:val="004B4DA1"/>
    <w:rsid w:val="004B54CA"/>
    <w:rsid w:val="004B5ECE"/>
    <w:rsid w:val="004B698B"/>
    <w:rsid w:val="004B7172"/>
    <w:rsid w:val="004B7F44"/>
    <w:rsid w:val="004C099D"/>
    <w:rsid w:val="004C0F55"/>
    <w:rsid w:val="004C10AB"/>
    <w:rsid w:val="004C1470"/>
    <w:rsid w:val="004C1982"/>
    <w:rsid w:val="004C1B13"/>
    <w:rsid w:val="004C3AF8"/>
    <w:rsid w:val="004C55F6"/>
    <w:rsid w:val="004C6067"/>
    <w:rsid w:val="004C68D1"/>
    <w:rsid w:val="004D13BA"/>
    <w:rsid w:val="004D3F34"/>
    <w:rsid w:val="004D4C50"/>
    <w:rsid w:val="004D5300"/>
    <w:rsid w:val="004D6AE2"/>
    <w:rsid w:val="004D6E6C"/>
    <w:rsid w:val="004D7273"/>
    <w:rsid w:val="004D74F1"/>
    <w:rsid w:val="004E0326"/>
    <w:rsid w:val="004E095B"/>
    <w:rsid w:val="004E1609"/>
    <w:rsid w:val="004E2993"/>
    <w:rsid w:val="004E2BF7"/>
    <w:rsid w:val="004E3649"/>
    <w:rsid w:val="004E48EA"/>
    <w:rsid w:val="004E4D35"/>
    <w:rsid w:val="004E5B79"/>
    <w:rsid w:val="004E663F"/>
    <w:rsid w:val="004F1006"/>
    <w:rsid w:val="004F10FC"/>
    <w:rsid w:val="004F11CD"/>
    <w:rsid w:val="004F145A"/>
    <w:rsid w:val="004F1C30"/>
    <w:rsid w:val="004F1C83"/>
    <w:rsid w:val="004F26C4"/>
    <w:rsid w:val="004F452D"/>
    <w:rsid w:val="004F5374"/>
    <w:rsid w:val="004F54EA"/>
    <w:rsid w:val="004F59A3"/>
    <w:rsid w:val="004F66CA"/>
    <w:rsid w:val="004F6EC8"/>
    <w:rsid w:val="004F7BCD"/>
    <w:rsid w:val="00501510"/>
    <w:rsid w:val="00501753"/>
    <w:rsid w:val="0050177C"/>
    <w:rsid w:val="005021E8"/>
    <w:rsid w:val="00503726"/>
    <w:rsid w:val="005060F5"/>
    <w:rsid w:val="005064FE"/>
    <w:rsid w:val="00507080"/>
    <w:rsid w:val="005105F8"/>
    <w:rsid w:val="00512093"/>
    <w:rsid w:val="0051293A"/>
    <w:rsid w:val="00513A15"/>
    <w:rsid w:val="005155B4"/>
    <w:rsid w:val="005155D8"/>
    <w:rsid w:val="005158DF"/>
    <w:rsid w:val="005165EA"/>
    <w:rsid w:val="00517FA7"/>
    <w:rsid w:val="00521477"/>
    <w:rsid w:val="005261D5"/>
    <w:rsid w:val="005264B4"/>
    <w:rsid w:val="0053122B"/>
    <w:rsid w:val="005354F9"/>
    <w:rsid w:val="00535546"/>
    <w:rsid w:val="00537183"/>
    <w:rsid w:val="0053726E"/>
    <w:rsid w:val="00537677"/>
    <w:rsid w:val="0054145F"/>
    <w:rsid w:val="00542568"/>
    <w:rsid w:val="005425EB"/>
    <w:rsid w:val="00542906"/>
    <w:rsid w:val="00543176"/>
    <w:rsid w:val="00543883"/>
    <w:rsid w:val="005442E7"/>
    <w:rsid w:val="00544C41"/>
    <w:rsid w:val="00545C8E"/>
    <w:rsid w:val="00545CC6"/>
    <w:rsid w:val="00546BDD"/>
    <w:rsid w:val="00547CAA"/>
    <w:rsid w:val="00550D4B"/>
    <w:rsid w:val="00551652"/>
    <w:rsid w:val="005524F3"/>
    <w:rsid w:val="00552848"/>
    <w:rsid w:val="00553AAE"/>
    <w:rsid w:val="00553DD1"/>
    <w:rsid w:val="00554D83"/>
    <w:rsid w:val="0055557F"/>
    <w:rsid w:val="00555A13"/>
    <w:rsid w:val="00556669"/>
    <w:rsid w:val="00557B09"/>
    <w:rsid w:val="00557D60"/>
    <w:rsid w:val="00560208"/>
    <w:rsid w:val="005605E5"/>
    <w:rsid w:val="0056258D"/>
    <w:rsid w:val="005625FB"/>
    <w:rsid w:val="005628F3"/>
    <w:rsid w:val="00562EF4"/>
    <w:rsid w:val="005632AC"/>
    <w:rsid w:val="00563D13"/>
    <w:rsid w:val="00563D30"/>
    <w:rsid w:val="0056460E"/>
    <w:rsid w:val="00567043"/>
    <w:rsid w:val="00567B26"/>
    <w:rsid w:val="005707AF"/>
    <w:rsid w:val="00571506"/>
    <w:rsid w:val="00573527"/>
    <w:rsid w:val="00574EB1"/>
    <w:rsid w:val="00575239"/>
    <w:rsid w:val="0058088C"/>
    <w:rsid w:val="00581F4E"/>
    <w:rsid w:val="00585105"/>
    <w:rsid w:val="00585AD1"/>
    <w:rsid w:val="005879C1"/>
    <w:rsid w:val="00587BE3"/>
    <w:rsid w:val="00590173"/>
    <w:rsid w:val="005957F5"/>
    <w:rsid w:val="005960BB"/>
    <w:rsid w:val="00597910"/>
    <w:rsid w:val="005A13E9"/>
    <w:rsid w:val="005A1467"/>
    <w:rsid w:val="005A3781"/>
    <w:rsid w:val="005A3E67"/>
    <w:rsid w:val="005A408D"/>
    <w:rsid w:val="005A4944"/>
    <w:rsid w:val="005A5DF8"/>
    <w:rsid w:val="005A60F0"/>
    <w:rsid w:val="005A6B67"/>
    <w:rsid w:val="005B01FA"/>
    <w:rsid w:val="005B125F"/>
    <w:rsid w:val="005B1432"/>
    <w:rsid w:val="005B23D4"/>
    <w:rsid w:val="005B2553"/>
    <w:rsid w:val="005B28FD"/>
    <w:rsid w:val="005B2F0C"/>
    <w:rsid w:val="005B2F83"/>
    <w:rsid w:val="005B459D"/>
    <w:rsid w:val="005C06E2"/>
    <w:rsid w:val="005C351D"/>
    <w:rsid w:val="005C6ABF"/>
    <w:rsid w:val="005D0829"/>
    <w:rsid w:val="005D0AAE"/>
    <w:rsid w:val="005D1C6C"/>
    <w:rsid w:val="005D1DB2"/>
    <w:rsid w:val="005D6545"/>
    <w:rsid w:val="005D7743"/>
    <w:rsid w:val="005E17CB"/>
    <w:rsid w:val="005E20BA"/>
    <w:rsid w:val="005E2B74"/>
    <w:rsid w:val="005E3014"/>
    <w:rsid w:val="005E6391"/>
    <w:rsid w:val="005E737D"/>
    <w:rsid w:val="005E78F0"/>
    <w:rsid w:val="005F411E"/>
    <w:rsid w:val="005F5689"/>
    <w:rsid w:val="005F59FD"/>
    <w:rsid w:val="005F5A12"/>
    <w:rsid w:val="005F79AA"/>
    <w:rsid w:val="00600269"/>
    <w:rsid w:val="006016A1"/>
    <w:rsid w:val="00603732"/>
    <w:rsid w:val="00605819"/>
    <w:rsid w:val="0060721A"/>
    <w:rsid w:val="00611790"/>
    <w:rsid w:val="006119E0"/>
    <w:rsid w:val="006205B0"/>
    <w:rsid w:val="006224E0"/>
    <w:rsid w:val="00622E6D"/>
    <w:rsid w:val="00623947"/>
    <w:rsid w:val="00624121"/>
    <w:rsid w:val="00624D78"/>
    <w:rsid w:val="006265F3"/>
    <w:rsid w:val="00626621"/>
    <w:rsid w:val="00626E35"/>
    <w:rsid w:val="00627FD9"/>
    <w:rsid w:val="0063118E"/>
    <w:rsid w:val="0063195A"/>
    <w:rsid w:val="00632655"/>
    <w:rsid w:val="00632D7E"/>
    <w:rsid w:val="00635CFB"/>
    <w:rsid w:val="00636832"/>
    <w:rsid w:val="00637473"/>
    <w:rsid w:val="00637BFA"/>
    <w:rsid w:val="00640005"/>
    <w:rsid w:val="00640F63"/>
    <w:rsid w:val="006423C9"/>
    <w:rsid w:val="00645F59"/>
    <w:rsid w:val="006461E7"/>
    <w:rsid w:val="0065022C"/>
    <w:rsid w:val="00651FEE"/>
    <w:rsid w:val="00652FEF"/>
    <w:rsid w:val="006531F0"/>
    <w:rsid w:val="00653674"/>
    <w:rsid w:val="00655EA1"/>
    <w:rsid w:val="00660FD8"/>
    <w:rsid w:val="00661FC4"/>
    <w:rsid w:val="006641C4"/>
    <w:rsid w:val="00672FFF"/>
    <w:rsid w:val="00673651"/>
    <w:rsid w:val="00673CD0"/>
    <w:rsid w:val="00673E19"/>
    <w:rsid w:val="00676758"/>
    <w:rsid w:val="006773EC"/>
    <w:rsid w:val="00681636"/>
    <w:rsid w:val="006818FE"/>
    <w:rsid w:val="00683071"/>
    <w:rsid w:val="0068399A"/>
    <w:rsid w:val="006846DD"/>
    <w:rsid w:val="00684EF9"/>
    <w:rsid w:val="00685385"/>
    <w:rsid w:val="00686938"/>
    <w:rsid w:val="00686F82"/>
    <w:rsid w:val="00687B7E"/>
    <w:rsid w:val="00691FEF"/>
    <w:rsid w:val="00692ECD"/>
    <w:rsid w:val="00694B03"/>
    <w:rsid w:val="00694BA1"/>
    <w:rsid w:val="00694CDE"/>
    <w:rsid w:val="00696B15"/>
    <w:rsid w:val="0069774D"/>
    <w:rsid w:val="00697EC4"/>
    <w:rsid w:val="006A1B8D"/>
    <w:rsid w:val="006A1CC1"/>
    <w:rsid w:val="006A3379"/>
    <w:rsid w:val="006A36C5"/>
    <w:rsid w:val="006A3E3B"/>
    <w:rsid w:val="006A570F"/>
    <w:rsid w:val="006A57F8"/>
    <w:rsid w:val="006A697D"/>
    <w:rsid w:val="006A70B0"/>
    <w:rsid w:val="006A785B"/>
    <w:rsid w:val="006A7C71"/>
    <w:rsid w:val="006A7F9F"/>
    <w:rsid w:val="006B1144"/>
    <w:rsid w:val="006B14D0"/>
    <w:rsid w:val="006B38D0"/>
    <w:rsid w:val="006B5F37"/>
    <w:rsid w:val="006C2132"/>
    <w:rsid w:val="006C2C52"/>
    <w:rsid w:val="006C425E"/>
    <w:rsid w:val="006C42A4"/>
    <w:rsid w:val="006C47BE"/>
    <w:rsid w:val="006C6050"/>
    <w:rsid w:val="006C6C93"/>
    <w:rsid w:val="006D0A18"/>
    <w:rsid w:val="006D2EAF"/>
    <w:rsid w:val="006D33F1"/>
    <w:rsid w:val="006D4176"/>
    <w:rsid w:val="006D42CE"/>
    <w:rsid w:val="006D4900"/>
    <w:rsid w:val="006D4B08"/>
    <w:rsid w:val="006D631F"/>
    <w:rsid w:val="006D657A"/>
    <w:rsid w:val="006D7182"/>
    <w:rsid w:val="006D7E54"/>
    <w:rsid w:val="006E17FE"/>
    <w:rsid w:val="006E1A99"/>
    <w:rsid w:val="006E3B76"/>
    <w:rsid w:val="006E54DB"/>
    <w:rsid w:val="006E6FC1"/>
    <w:rsid w:val="006E7007"/>
    <w:rsid w:val="006E7914"/>
    <w:rsid w:val="006E7D49"/>
    <w:rsid w:val="006F16FE"/>
    <w:rsid w:val="006F559D"/>
    <w:rsid w:val="006F775A"/>
    <w:rsid w:val="006F7A9C"/>
    <w:rsid w:val="006F7D4C"/>
    <w:rsid w:val="00700AC7"/>
    <w:rsid w:val="007013FA"/>
    <w:rsid w:val="00702DB7"/>
    <w:rsid w:val="007036A3"/>
    <w:rsid w:val="00703908"/>
    <w:rsid w:val="00704962"/>
    <w:rsid w:val="00705470"/>
    <w:rsid w:val="007057CD"/>
    <w:rsid w:val="00705DF9"/>
    <w:rsid w:val="00711927"/>
    <w:rsid w:val="00712480"/>
    <w:rsid w:val="00713349"/>
    <w:rsid w:val="00713CDF"/>
    <w:rsid w:val="0071404E"/>
    <w:rsid w:val="0071445E"/>
    <w:rsid w:val="00714E09"/>
    <w:rsid w:val="00715039"/>
    <w:rsid w:val="0071508D"/>
    <w:rsid w:val="007151B6"/>
    <w:rsid w:val="00715239"/>
    <w:rsid w:val="00715E8C"/>
    <w:rsid w:val="00721755"/>
    <w:rsid w:val="00721FA9"/>
    <w:rsid w:val="00723301"/>
    <w:rsid w:val="007234B3"/>
    <w:rsid w:val="00726ACB"/>
    <w:rsid w:val="00726D6A"/>
    <w:rsid w:val="00731C63"/>
    <w:rsid w:val="00732064"/>
    <w:rsid w:val="0073207A"/>
    <w:rsid w:val="007342BC"/>
    <w:rsid w:val="00735ADC"/>
    <w:rsid w:val="00736292"/>
    <w:rsid w:val="00737A1A"/>
    <w:rsid w:val="00740B47"/>
    <w:rsid w:val="00740D7D"/>
    <w:rsid w:val="00743967"/>
    <w:rsid w:val="00744719"/>
    <w:rsid w:val="00745957"/>
    <w:rsid w:val="007459A6"/>
    <w:rsid w:val="00753BCD"/>
    <w:rsid w:val="007627EA"/>
    <w:rsid w:val="007629AF"/>
    <w:rsid w:val="00763043"/>
    <w:rsid w:val="007650ED"/>
    <w:rsid w:val="00767C7D"/>
    <w:rsid w:val="007701D6"/>
    <w:rsid w:val="0077035E"/>
    <w:rsid w:val="00770688"/>
    <w:rsid w:val="0077114B"/>
    <w:rsid w:val="00772320"/>
    <w:rsid w:val="00772C33"/>
    <w:rsid w:val="00773733"/>
    <w:rsid w:val="0077405B"/>
    <w:rsid w:val="007743C1"/>
    <w:rsid w:val="007752E6"/>
    <w:rsid w:val="007772F3"/>
    <w:rsid w:val="007774AF"/>
    <w:rsid w:val="0077752B"/>
    <w:rsid w:val="0078146E"/>
    <w:rsid w:val="007842AF"/>
    <w:rsid w:val="007849C3"/>
    <w:rsid w:val="007854E2"/>
    <w:rsid w:val="00787756"/>
    <w:rsid w:val="00787B60"/>
    <w:rsid w:val="00790036"/>
    <w:rsid w:val="00790C97"/>
    <w:rsid w:val="0079120F"/>
    <w:rsid w:val="007919A9"/>
    <w:rsid w:val="007921E0"/>
    <w:rsid w:val="00793B2F"/>
    <w:rsid w:val="00795922"/>
    <w:rsid w:val="00796CE2"/>
    <w:rsid w:val="00796F50"/>
    <w:rsid w:val="007970B3"/>
    <w:rsid w:val="00797558"/>
    <w:rsid w:val="007A0F87"/>
    <w:rsid w:val="007A190F"/>
    <w:rsid w:val="007A2A70"/>
    <w:rsid w:val="007A405C"/>
    <w:rsid w:val="007A50D1"/>
    <w:rsid w:val="007A5697"/>
    <w:rsid w:val="007A79CE"/>
    <w:rsid w:val="007B09CC"/>
    <w:rsid w:val="007B0A2C"/>
    <w:rsid w:val="007B1E30"/>
    <w:rsid w:val="007B1E97"/>
    <w:rsid w:val="007B2CEC"/>
    <w:rsid w:val="007B2D01"/>
    <w:rsid w:val="007B3132"/>
    <w:rsid w:val="007B3EF9"/>
    <w:rsid w:val="007B4591"/>
    <w:rsid w:val="007B4858"/>
    <w:rsid w:val="007B4D07"/>
    <w:rsid w:val="007B511B"/>
    <w:rsid w:val="007B5E40"/>
    <w:rsid w:val="007B7452"/>
    <w:rsid w:val="007B76D1"/>
    <w:rsid w:val="007C0024"/>
    <w:rsid w:val="007C34C8"/>
    <w:rsid w:val="007C44CC"/>
    <w:rsid w:val="007C5369"/>
    <w:rsid w:val="007C5CBC"/>
    <w:rsid w:val="007C6348"/>
    <w:rsid w:val="007C7A5B"/>
    <w:rsid w:val="007D2E86"/>
    <w:rsid w:val="007D32DB"/>
    <w:rsid w:val="007D3B53"/>
    <w:rsid w:val="007D47A6"/>
    <w:rsid w:val="007E1EB3"/>
    <w:rsid w:val="007E2122"/>
    <w:rsid w:val="007E4F17"/>
    <w:rsid w:val="007E5FCD"/>
    <w:rsid w:val="007E7FB1"/>
    <w:rsid w:val="007F06C9"/>
    <w:rsid w:val="007F0CBA"/>
    <w:rsid w:val="007F1A3F"/>
    <w:rsid w:val="007F1F12"/>
    <w:rsid w:val="007F2E59"/>
    <w:rsid w:val="007F58E2"/>
    <w:rsid w:val="007F6202"/>
    <w:rsid w:val="007F7B98"/>
    <w:rsid w:val="007F7DFE"/>
    <w:rsid w:val="0080051B"/>
    <w:rsid w:val="00802994"/>
    <w:rsid w:val="00802CE6"/>
    <w:rsid w:val="00804DC1"/>
    <w:rsid w:val="00805E99"/>
    <w:rsid w:val="00807169"/>
    <w:rsid w:val="00807695"/>
    <w:rsid w:val="00807C60"/>
    <w:rsid w:val="0081178B"/>
    <w:rsid w:val="00811E89"/>
    <w:rsid w:val="00813921"/>
    <w:rsid w:val="00814484"/>
    <w:rsid w:val="00814563"/>
    <w:rsid w:val="0081628C"/>
    <w:rsid w:val="008163E8"/>
    <w:rsid w:val="00816675"/>
    <w:rsid w:val="00817790"/>
    <w:rsid w:val="00817BC1"/>
    <w:rsid w:val="00820A08"/>
    <w:rsid w:val="00820F2C"/>
    <w:rsid w:val="00820FE7"/>
    <w:rsid w:val="0082142F"/>
    <w:rsid w:val="00821460"/>
    <w:rsid w:val="00821B5C"/>
    <w:rsid w:val="00824082"/>
    <w:rsid w:val="008244B2"/>
    <w:rsid w:val="008249A9"/>
    <w:rsid w:val="008259AC"/>
    <w:rsid w:val="00825B8F"/>
    <w:rsid w:val="00825F89"/>
    <w:rsid w:val="00827ADD"/>
    <w:rsid w:val="00830B48"/>
    <w:rsid w:val="00832205"/>
    <w:rsid w:val="00833801"/>
    <w:rsid w:val="008339FC"/>
    <w:rsid w:val="00835134"/>
    <w:rsid w:val="00835E6E"/>
    <w:rsid w:val="00837018"/>
    <w:rsid w:val="00841402"/>
    <w:rsid w:val="008418C8"/>
    <w:rsid w:val="0084190A"/>
    <w:rsid w:val="008420CE"/>
    <w:rsid w:val="00842F67"/>
    <w:rsid w:val="00844BF3"/>
    <w:rsid w:val="00846835"/>
    <w:rsid w:val="00847C70"/>
    <w:rsid w:val="0085082B"/>
    <w:rsid w:val="008525A1"/>
    <w:rsid w:val="008558BB"/>
    <w:rsid w:val="00857218"/>
    <w:rsid w:val="00860AFE"/>
    <w:rsid w:val="008639AD"/>
    <w:rsid w:val="00863C7A"/>
    <w:rsid w:val="00863CA8"/>
    <w:rsid w:val="00863E0A"/>
    <w:rsid w:val="00864857"/>
    <w:rsid w:val="0086487D"/>
    <w:rsid w:val="0086784E"/>
    <w:rsid w:val="00867A7D"/>
    <w:rsid w:val="00871190"/>
    <w:rsid w:val="008727C8"/>
    <w:rsid w:val="00872F57"/>
    <w:rsid w:val="008732B9"/>
    <w:rsid w:val="00873B66"/>
    <w:rsid w:val="00873D49"/>
    <w:rsid w:val="008750BE"/>
    <w:rsid w:val="0087727E"/>
    <w:rsid w:val="0087741E"/>
    <w:rsid w:val="00880235"/>
    <w:rsid w:val="00882794"/>
    <w:rsid w:val="00883E87"/>
    <w:rsid w:val="0088550D"/>
    <w:rsid w:val="00885E67"/>
    <w:rsid w:val="00887B0D"/>
    <w:rsid w:val="00890467"/>
    <w:rsid w:val="008905ED"/>
    <w:rsid w:val="00891E1F"/>
    <w:rsid w:val="00891FD7"/>
    <w:rsid w:val="008927BB"/>
    <w:rsid w:val="00892B55"/>
    <w:rsid w:val="00892E2E"/>
    <w:rsid w:val="00893E4C"/>
    <w:rsid w:val="0089475A"/>
    <w:rsid w:val="00896EAC"/>
    <w:rsid w:val="00897134"/>
    <w:rsid w:val="00897EC3"/>
    <w:rsid w:val="008A15BE"/>
    <w:rsid w:val="008A1B91"/>
    <w:rsid w:val="008A1BF9"/>
    <w:rsid w:val="008A1D62"/>
    <w:rsid w:val="008A6C9C"/>
    <w:rsid w:val="008A705C"/>
    <w:rsid w:val="008A70C7"/>
    <w:rsid w:val="008B02B7"/>
    <w:rsid w:val="008B2281"/>
    <w:rsid w:val="008B25E9"/>
    <w:rsid w:val="008B2A7F"/>
    <w:rsid w:val="008B3D8C"/>
    <w:rsid w:val="008B738B"/>
    <w:rsid w:val="008C01C9"/>
    <w:rsid w:val="008C03B4"/>
    <w:rsid w:val="008C0E5D"/>
    <w:rsid w:val="008C130D"/>
    <w:rsid w:val="008C2E03"/>
    <w:rsid w:val="008C55C8"/>
    <w:rsid w:val="008C5B5A"/>
    <w:rsid w:val="008D00CE"/>
    <w:rsid w:val="008D1FE7"/>
    <w:rsid w:val="008D2F36"/>
    <w:rsid w:val="008D4322"/>
    <w:rsid w:val="008D5464"/>
    <w:rsid w:val="008D5C2E"/>
    <w:rsid w:val="008D74C0"/>
    <w:rsid w:val="008E2A96"/>
    <w:rsid w:val="008E4437"/>
    <w:rsid w:val="008E447B"/>
    <w:rsid w:val="008E584C"/>
    <w:rsid w:val="008E5936"/>
    <w:rsid w:val="008E6391"/>
    <w:rsid w:val="008E6647"/>
    <w:rsid w:val="008E7022"/>
    <w:rsid w:val="008F0BF2"/>
    <w:rsid w:val="008F126F"/>
    <w:rsid w:val="008F1B97"/>
    <w:rsid w:val="008F1D86"/>
    <w:rsid w:val="008F3B2E"/>
    <w:rsid w:val="008F59FD"/>
    <w:rsid w:val="00900E4F"/>
    <w:rsid w:val="0090361F"/>
    <w:rsid w:val="0090559F"/>
    <w:rsid w:val="009061BD"/>
    <w:rsid w:val="00907286"/>
    <w:rsid w:val="009073D9"/>
    <w:rsid w:val="009101B6"/>
    <w:rsid w:val="00910469"/>
    <w:rsid w:val="00911E0F"/>
    <w:rsid w:val="00911EC3"/>
    <w:rsid w:val="00916630"/>
    <w:rsid w:val="00920BD4"/>
    <w:rsid w:val="009212E6"/>
    <w:rsid w:val="00921DAF"/>
    <w:rsid w:val="009242A5"/>
    <w:rsid w:val="00924C0D"/>
    <w:rsid w:val="009250E0"/>
    <w:rsid w:val="009257DA"/>
    <w:rsid w:val="00925B7C"/>
    <w:rsid w:val="0093583E"/>
    <w:rsid w:val="00937406"/>
    <w:rsid w:val="009405FB"/>
    <w:rsid w:val="00941F2C"/>
    <w:rsid w:val="00942271"/>
    <w:rsid w:val="009437F9"/>
    <w:rsid w:val="00944808"/>
    <w:rsid w:val="00944B99"/>
    <w:rsid w:val="00944E5B"/>
    <w:rsid w:val="00945A37"/>
    <w:rsid w:val="00946178"/>
    <w:rsid w:val="00946656"/>
    <w:rsid w:val="009466E5"/>
    <w:rsid w:val="0094689D"/>
    <w:rsid w:val="00951C31"/>
    <w:rsid w:val="00952475"/>
    <w:rsid w:val="00953C17"/>
    <w:rsid w:val="00955380"/>
    <w:rsid w:val="00955DF0"/>
    <w:rsid w:val="00956074"/>
    <w:rsid w:val="009569AE"/>
    <w:rsid w:val="00962FD8"/>
    <w:rsid w:val="00963A68"/>
    <w:rsid w:val="00965C62"/>
    <w:rsid w:val="00966CE8"/>
    <w:rsid w:val="00966E26"/>
    <w:rsid w:val="009718F9"/>
    <w:rsid w:val="009739A9"/>
    <w:rsid w:val="009750D1"/>
    <w:rsid w:val="009751F6"/>
    <w:rsid w:val="009770F3"/>
    <w:rsid w:val="009808A6"/>
    <w:rsid w:val="00980D9A"/>
    <w:rsid w:val="00981ACA"/>
    <w:rsid w:val="00982663"/>
    <w:rsid w:val="009837A4"/>
    <w:rsid w:val="009842EF"/>
    <w:rsid w:val="00986455"/>
    <w:rsid w:val="00986D35"/>
    <w:rsid w:val="00987404"/>
    <w:rsid w:val="0098791D"/>
    <w:rsid w:val="00990A62"/>
    <w:rsid w:val="00991017"/>
    <w:rsid w:val="00992F98"/>
    <w:rsid w:val="00993431"/>
    <w:rsid w:val="00995736"/>
    <w:rsid w:val="009A01C9"/>
    <w:rsid w:val="009A03F3"/>
    <w:rsid w:val="009A0AEF"/>
    <w:rsid w:val="009A10FB"/>
    <w:rsid w:val="009A1130"/>
    <w:rsid w:val="009A1724"/>
    <w:rsid w:val="009A337F"/>
    <w:rsid w:val="009A3A98"/>
    <w:rsid w:val="009A40C2"/>
    <w:rsid w:val="009A7085"/>
    <w:rsid w:val="009B0A0B"/>
    <w:rsid w:val="009B0FF2"/>
    <w:rsid w:val="009B25CC"/>
    <w:rsid w:val="009B3F9E"/>
    <w:rsid w:val="009C108E"/>
    <w:rsid w:val="009C1278"/>
    <w:rsid w:val="009C1483"/>
    <w:rsid w:val="009C1602"/>
    <w:rsid w:val="009C3864"/>
    <w:rsid w:val="009C3999"/>
    <w:rsid w:val="009C3C4C"/>
    <w:rsid w:val="009C40AA"/>
    <w:rsid w:val="009C4853"/>
    <w:rsid w:val="009C493C"/>
    <w:rsid w:val="009C5197"/>
    <w:rsid w:val="009C69DA"/>
    <w:rsid w:val="009D0271"/>
    <w:rsid w:val="009D099A"/>
    <w:rsid w:val="009D1AE1"/>
    <w:rsid w:val="009D301A"/>
    <w:rsid w:val="009D3998"/>
    <w:rsid w:val="009D3A46"/>
    <w:rsid w:val="009D4942"/>
    <w:rsid w:val="009D4B6C"/>
    <w:rsid w:val="009D7B97"/>
    <w:rsid w:val="009E19D8"/>
    <w:rsid w:val="009E2117"/>
    <w:rsid w:val="009E2B16"/>
    <w:rsid w:val="009E3D44"/>
    <w:rsid w:val="009E3ECD"/>
    <w:rsid w:val="009E5577"/>
    <w:rsid w:val="009E5D90"/>
    <w:rsid w:val="009E6513"/>
    <w:rsid w:val="009E66C3"/>
    <w:rsid w:val="009F1707"/>
    <w:rsid w:val="009F32D7"/>
    <w:rsid w:val="009F38E8"/>
    <w:rsid w:val="009F3B73"/>
    <w:rsid w:val="009F460C"/>
    <w:rsid w:val="009F490C"/>
    <w:rsid w:val="009F4A07"/>
    <w:rsid w:val="009F5999"/>
    <w:rsid w:val="009F5A81"/>
    <w:rsid w:val="009F67CC"/>
    <w:rsid w:val="009F71C7"/>
    <w:rsid w:val="00A040B5"/>
    <w:rsid w:val="00A0426A"/>
    <w:rsid w:val="00A049F0"/>
    <w:rsid w:val="00A04C90"/>
    <w:rsid w:val="00A06321"/>
    <w:rsid w:val="00A0736C"/>
    <w:rsid w:val="00A07F48"/>
    <w:rsid w:val="00A10825"/>
    <w:rsid w:val="00A10E0A"/>
    <w:rsid w:val="00A11810"/>
    <w:rsid w:val="00A169A2"/>
    <w:rsid w:val="00A17440"/>
    <w:rsid w:val="00A2194C"/>
    <w:rsid w:val="00A2383A"/>
    <w:rsid w:val="00A245B3"/>
    <w:rsid w:val="00A24936"/>
    <w:rsid w:val="00A24A7E"/>
    <w:rsid w:val="00A30FCE"/>
    <w:rsid w:val="00A32198"/>
    <w:rsid w:val="00A32E94"/>
    <w:rsid w:val="00A3311C"/>
    <w:rsid w:val="00A34430"/>
    <w:rsid w:val="00A34447"/>
    <w:rsid w:val="00A35613"/>
    <w:rsid w:val="00A35DC4"/>
    <w:rsid w:val="00A36ECA"/>
    <w:rsid w:val="00A37288"/>
    <w:rsid w:val="00A413F5"/>
    <w:rsid w:val="00A4243C"/>
    <w:rsid w:val="00A4294C"/>
    <w:rsid w:val="00A431BC"/>
    <w:rsid w:val="00A44400"/>
    <w:rsid w:val="00A446F9"/>
    <w:rsid w:val="00A44BEB"/>
    <w:rsid w:val="00A45448"/>
    <w:rsid w:val="00A47560"/>
    <w:rsid w:val="00A4780B"/>
    <w:rsid w:val="00A52AB4"/>
    <w:rsid w:val="00A53CE6"/>
    <w:rsid w:val="00A545EF"/>
    <w:rsid w:val="00A55658"/>
    <w:rsid w:val="00A57314"/>
    <w:rsid w:val="00A57A93"/>
    <w:rsid w:val="00A61BA0"/>
    <w:rsid w:val="00A62EE8"/>
    <w:rsid w:val="00A63ECE"/>
    <w:rsid w:val="00A64042"/>
    <w:rsid w:val="00A65D3F"/>
    <w:rsid w:val="00A65F48"/>
    <w:rsid w:val="00A65F80"/>
    <w:rsid w:val="00A66167"/>
    <w:rsid w:val="00A67B16"/>
    <w:rsid w:val="00A67C64"/>
    <w:rsid w:val="00A71A4D"/>
    <w:rsid w:val="00A72E84"/>
    <w:rsid w:val="00A74DED"/>
    <w:rsid w:val="00A75599"/>
    <w:rsid w:val="00A7571E"/>
    <w:rsid w:val="00A76ECC"/>
    <w:rsid w:val="00A804DF"/>
    <w:rsid w:val="00A818BD"/>
    <w:rsid w:val="00A82688"/>
    <w:rsid w:val="00A82701"/>
    <w:rsid w:val="00A82774"/>
    <w:rsid w:val="00A8290C"/>
    <w:rsid w:val="00A84A17"/>
    <w:rsid w:val="00A8648A"/>
    <w:rsid w:val="00A87460"/>
    <w:rsid w:val="00A87980"/>
    <w:rsid w:val="00A87D47"/>
    <w:rsid w:val="00A9198D"/>
    <w:rsid w:val="00A92EE7"/>
    <w:rsid w:val="00A96D42"/>
    <w:rsid w:val="00A971EC"/>
    <w:rsid w:val="00A97744"/>
    <w:rsid w:val="00AA0471"/>
    <w:rsid w:val="00AA0722"/>
    <w:rsid w:val="00AA0942"/>
    <w:rsid w:val="00AA1151"/>
    <w:rsid w:val="00AA2645"/>
    <w:rsid w:val="00AA2B49"/>
    <w:rsid w:val="00AA30DA"/>
    <w:rsid w:val="00AA33E8"/>
    <w:rsid w:val="00AA3C76"/>
    <w:rsid w:val="00AA3FD6"/>
    <w:rsid w:val="00AA5923"/>
    <w:rsid w:val="00AA5F80"/>
    <w:rsid w:val="00AA6D8E"/>
    <w:rsid w:val="00AB0E82"/>
    <w:rsid w:val="00AB237B"/>
    <w:rsid w:val="00AB2CE3"/>
    <w:rsid w:val="00AB3F2F"/>
    <w:rsid w:val="00AB46C2"/>
    <w:rsid w:val="00AB4EFF"/>
    <w:rsid w:val="00AB58C1"/>
    <w:rsid w:val="00AC0B90"/>
    <w:rsid w:val="00AC1DCA"/>
    <w:rsid w:val="00AC22D3"/>
    <w:rsid w:val="00AC3216"/>
    <w:rsid w:val="00AC50AD"/>
    <w:rsid w:val="00AD241E"/>
    <w:rsid w:val="00AD2A07"/>
    <w:rsid w:val="00AD2C0E"/>
    <w:rsid w:val="00AD2E2C"/>
    <w:rsid w:val="00AD2E32"/>
    <w:rsid w:val="00AD30A0"/>
    <w:rsid w:val="00AD4EDF"/>
    <w:rsid w:val="00AD653B"/>
    <w:rsid w:val="00AD6A6A"/>
    <w:rsid w:val="00AD6C19"/>
    <w:rsid w:val="00AE0BD4"/>
    <w:rsid w:val="00AE16E5"/>
    <w:rsid w:val="00AE2522"/>
    <w:rsid w:val="00AE28EC"/>
    <w:rsid w:val="00AE33D7"/>
    <w:rsid w:val="00AE3FB2"/>
    <w:rsid w:val="00AE4646"/>
    <w:rsid w:val="00AE5BC1"/>
    <w:rsid w:val="00AE70DE"/>
    <w:rsid w:val="00AE7109"/>
    <w:rsid w:val="00AF2D8A"/>
    <w:rsid w:val="00AF322A"/>
    <w:rsid w:val="00AF3894"/>
    <w:rsid w:val="00AF4100"/>
    <w:rsid w:val="00AF42F1"/>
    <w:rsid w:val="00AF4436"/>
    <w:rsid w:val="00AF527C"/>
    <w:rsid w:val="00AF5A22"/>
    <w:rsid w:val="00AF6902"/>
    <w:rsid w:val="00AF76A6"/>
    <w:rsid w:val="00B00D1A"/>
    <w:rsid w:val="00B02AD2"/>
    <w:rsid w:val="00B0354C"/>
    <w:rsid w:val="00B04C41"/>
    <w:rsid w:val="00B05B04"/>
    <w:rsid w:val="00B06244"/>
    <w:rsid w:val="00B067EE"/>
    <w:rsid w:val="00B0742E"/>
    <w:rsid w:val="00B0745A"/>
    <w:rsid w:val="00B074D9"/>
    <w:rsid w:val="00B07C77"/>
    <w:rsid w:val="00B1026D"/>
    <w:rsid w:val="00B10BDB"/>
    <w:rsid w:val="00B12100"/>
    <w:rsid w:val="00B12B63"/>
    <w:rsid w:val="00B1491A"/>
    <w:rsid w:val="00B1509D"/>
    <w:rsid w:val="00B16FEF"/>
    <w:rsid w:val="00B1733B"/>
    <w:rsid w:val="00B176DB"/>
    <w:rsid w:val="00B17893"/>
    <w:rsid w:val="00B234B2"/>
    <w:rsid w:val="00B2380E"/>
    <w:rsid w:val="00B26FC3"/>
    <w:rsid w:val="00B27E07"/>
    <w:rsid w:val="00B308A5"/>
    <w:rsid w:val="00B31CF0"/>
    <w:rsid w:val="00B340F9"/>
    <w:rsid w:val="00B3686E"/>
    <w:rsid w:val="00B3766F"/>
    <w:rsid w:val="00B37B7F"/>
    <w:rsid w:val="00B41524"/>
    <w:rsid w:val="00B446A5"/>
    <w:rsid w:val="00B468D6"/>
    <w:rsid w:val="00B46A0A"/>
    <w:rsid w:val="00B47096"/>
    <w:rsid w:val="00B51E64"/>
    <w:rsid w:val="00B52410"/>
    <w:rsid w:val="00B5274E"/>
    <w:rsid w:val="00B52A16"/>
    <w:rsid w:val="00B532B5"/>
    <w:rsid w:val="00B53741"/>
    <w:rsid w:val="00B53A31"/>
    <w:rsid w:val="00B5756E"/>
    <w:rsid w:val="00B60A9D"/>
    <w:rsid w:val="00B612ED"/>
    <w:rsid w:val="00B63DCB"/>
    <w:rsid w:val="00B641CB"/>
    <w:rsid w:val="00B641D7"/>
    <w:rsid w:val="00B64FEC"/>
    <w:rsid w:val="00B652B4"/>
    <w:rsid w:val="00B6643E"/>
    <w:rsid w:val="00B671ED"/>
    <w:rsid w:val="00B70932"/>
    <w:rsid w:val="00B71971"/>
    <w:rsid w:val="00B71DE7"/>
    <w:rsid w:val="00B7448B"/>
    <w:rsid w:val="00B75063"/>
    <w:rsid w:val="00B757AB"/>
    <w:rsid w:val="00B7591F"/>
    <w:rsid w:val="00B83282"/>
    <w:rsid w:val="00B846BE"/>
    <w:rsid w:val="00B866D0"/>
    <w:rsid w:val="00B86A3A"/>
    <w:rsid w:val="00B86D5B"/>
    <w:rsid w:val="00B923AB"/>
    <w:rsid w:val="00B92C83"/>
    <w:rsid w:val="00B94113"/>
    <w:rsid w:val="00B9520A"/>
    <w:rsid w:val="00B95805"/>
    <w:rsid w:val="00BA0554"/>
    <w:rsid w:val="00BA2C76"/>
    <w:rsid w:val="00BA68BF"/>
    <w:rsid w:val="00BA6AB6"/>
    <w:rsid w:val="00BA755D"/>
    <w:rsid w:val="00BB2198"/>
    <w:rsid w:val="00BB2350"/>
    <w:rsid w:val="00BB6297"/>
    <w:rsid w:val="00BB644F"/>
    <w:rsid w:val="00BB6B7A"/>
    <w:rsid w:val="00BB6D7E"/>
    <w:rsid w:val="00BC0A57"/>
    <w:rsid w:val="00BC33FD"/>
    <w:rsid w:val="00BC39E9"/>
    <w:rsid w:val="00BC4127"/>
    <w:rsid w:val="00BC524F"/>
    <w:rsid w:val="00BC5731"/>
    <w:rsid w:val="00BC78DF"/>
    <w:rsid w:val="00BD0689"/>
    <w:rsid w:val="00BD1614"/>
    <w:rsid w:val="00BD16C7"/>
    <w:rsid w:val="00BD27CE"/>
    <w:rsid w:val="00BD2C42"/>
    <w:rsid w:val="00BD2FC0"/>
    <w:rsid w:val="00BD428F"/>
    <w:rsid w:val="00BD6294"/>
    <w:rsid w:val="00BD7CD1"/>
    <w:rsid w:val="00BE400E"/>
    <w:rsid w:val="00BE4441"/>
    <w:rsid w:val="00BE502E"/>
    <w:rsid w:val="00BF02AB"/>
    <w:rsid w:val="00BF120A"/>
    <w:rsid w:val="00BF28C1"/>
    <w:rsid w:val="00BF2D79"/>
    <w:rsid w:val="00BF444E"/>
    <w:rsid w:val="00BF4FD5"/>
    <w:rsid w:val="00C0108C"/>
    <w:rsid w:val="00C01256"/>
    <w:rsid w:val="00C018FF"/>
    <w:rsid w:val="00C034DA"/>
    <w:rsid w:val="00C03E56"/>
    <w:rsid w:val="00C0453F"/>
    <w:rsid w:val="00C047DF"/>
    <w:rsid w:val="00C04AF4"/>
    <w:rsid w:val="00C0596B"/>
    <w:rsid w:val="00C06925"/>
    <w:rsid w:val="00C11A26"/>
    <w:rsid w:val="00C1292A"/>
    <w:rsid w:val="00C14762"/>
    <w:rsid w:val="00C15534"/>
    <w:rsid w:val="00C16727"/>
    <w:rsid w:val="00C17C9E"/>
    <w:rsid w:val="00C17E54"/>
    <w:rsid w:val="00C215A5"/>
    <w:rsid w:val="00C217F2"/>
    <w:rsid w:val="00C218C1"/>
    <w:rsid w:val="00C21F81"/>
    <w:rsid w:val="00C22AD2"/>
    <w:rsid w:val="00C25464"/>
    <w:rsid w:val="00C261C7"/>
    <w:rsid w:val="00C306FD"/>
    <w:rsid w:val="00C31E48"/>
    <w:rsid w:val="00C32D79"/>
    <w:rsid w:val="00C340E8"/>
    <w:rsid w:val="00C342EE"/>
    <w:rsid w:val="00C35051"/>
    <w:rsid w:val="00C37392"/>
    <w:rsid w:val="00C378CF"/>
    <w:rsid w:val="00C42047"/>
    <w:rsid w:val="00C42F1C"/>
    <w:rsid w:val="00C43517"/>
    <w:rsid w:val="00C43777"/>
    <w:rsid w:val="00C438B0"/>
    <w:rsid w:val="00C438B5"/>
    <w:rsid w:val="00C4402F"/>
    <w:rsid w:val="00C45440"/>
    <w:rsid w:val="00C45EFC"/>
    <w:rsid w:val="00C45FE1"/>
    <w:rsid w:val="00C47AA9"/>
    <w:rsid w:val="00C504FD"/>
    <w:rsid w:val="00C51D56"/>
    <w:rsid w:val="00C5309F"/>
    <w:rsid w:val="00C541A8"/>
    <w:rsid w:val="00C557C3"/>
    <w:rsid w:val="00C55918"/>
    <w:rsid w:val="00C55E8A"/>
    <w:rsid w:val="00C571D0"/>
    <w:rsid w:val="00C6235E"/>
    <w:rsid w:val="00C62B31"/>
    <w:rsid w:val="00C65AC7"/>
    <w:rsid w:val="00C666A3"/>
    <w:rsid w:val="00C6711E"/>
    <w:rsid w:val="00C70514"/>
    <w:rsid w:val="00C70C91"/>
    <w:rsid w:val="00C72122"/>
    <w:rsid w:val="00C72325"/>
    <w:rsid w:val="00C73128"/>
    <w:rsid w:val="00C76DA8"/>
    <w:rsid w:val="00C81499"/>
    <w:rsid w:val="00C81FAE"/>
    <w:rsid w:val="00C82F70"/>
    <w:rsid w:val="00C8540F"/>
    <w:rsid w:val="00C86245"/>
    <w:rsid w:val="00C8639C"/>
    <w:rsid w:val="00C8720F"/>
    <w:rsid w:val="00C87605"/>
    <w:rsid w:val="00C90444"/>
    <w:rsid w:val="00C9123B"/>
    <w:rsid w:val="00C923B9"/>
    <w:rsid w:val="00C92F66"/>
    <w:rsid w:val="00C934CF"/>
    <w:rsid w:val="00C949C8"/>
    <w:rsid w:val="00C94BB5"/>
    <w:rsid w:val="00C96EE2"/>
    <w:rsid w:val="00C96EE4"/>
    <w:rsid w:val="00C97030"/>
    <w:rsid w:val="00CA0C73"/>
    <w:rsid w:val="00CA11EB"/>
    <w:rsid w:val="00CA1728"/>
    <w:rsid w:val="00CA5869"/>
    <w:rsid w:val="00CA6843"/>
    <w:rsid w:val="00CA71EA"/>
    <w:rsid w:val="00CA78A9"/>
    <w:rsid w:val="00CB1E96"/>
    <w:rsid w:val="00CB2CB7"/>
    <w:rsid w:val="00CB3096"/>
    <w:rsid w:val="00CB3102"/>
    <w:rsid w:val="00CB50E9"/>
    <w:rsid w:val="00CB6C25"/>
    <w:rsid w:val="00CC06F1"/>
    <w:rsid w:val="00CC1D80"/>
    <w:rsid w:val="00CC1DC7"/>
    <w:rsid w:val="00CC3781"/>
    <w:rsid w:val="00CC5AD0"/>
    <w:rsid w:val="00CD034B"/>
    <w:rsid w:val="00CD250F"/>
    <w:rsid w:val="00CD2A39"/>
    <w:rsid w:val="00CD4D9B"/>
    <w:rsid w:val="00CD56D9"/>
    <w:rsid w:val="00CD5BCA"/>
    <w:rsid w:val="00CE0753"/>
    <w:rsid w:val="00CE0858"/>
    <w:rsid w:val="00CE193D"/>
    <w:rsid w:val="00CE35F3"/>
    <w:rsid w:val="00CE47E9"/>
    <w:rsid w:val="00CF064B"/>
    <w:rsid w:val="00CF142A"/>
    <w:rsid w:val="00CF22FE"/>
    <w:rsid w:val="00CF2F45"/>
    <w:rsid w:val="00CF3559"/>
    <w:rsid w:val="00CF3CA8"/>
    <w:rsid w:val="00CF613E"/>
    <w:rsid w:val="00CF6C89"/>
    <w:rsid w:val="00CF7409"/>
    <w:rsid w:val="00D01E68"/>
    <w:rsid w:val="00D078F2"/>
    <w:rsid w:val="00D10002"/>
    <w:rsid w:val="00D1077B"/>
    <w:rsid w:val="00D11119"/>
    <w:rsid w:val="00D115BE"/>
    <w:rsid w:val="00D11885"/>
    <w:rsid w:val="00D12F29"/>
    <w:rsid w:val="00D13FB4"/>
    <w:rsid w:val="00D166F1"/>
    <w:rsid w:val="00D17AA9"/>
    <w:rsid w:val="00D17DD3"/>
    <w:rsid w:val="00D20293"/>
    <w:rsid w:val="00D21787"/>
    <w:rsid w:val="00D22943"/>
    <w:rsid w:val="00D230AD"/>
    <w:rsid w:val="00D232C2"/>
    <w:rsid w:val="00D23DE1"/>
    <w:rsid w:val="00D249B8"/>
    <w:rsid w:val="00D260FA"/>
    <w:rsid w:val="00D26216"/>
    <w:rsid w:val="00D262DA"/>
    <w:rsid w:val="00D27356"/>
    <w:rsid w:val="00D278F4"/>
    <w:rsid w:val="00D30042"/>
    <w:rsid w:val="00D30A3D"/>
    <w:rsid w:val="00D33497"/>
    <w:rsid w:val="00D33576"/>
    <w:rsid w:val="00D337DF"/>
    <w:rsid w:val="00D34E4A"/>
    <w:rsid w:val="00D35E8A"/>
    <w:rsid w:val="00D362BF"/>
    <w:rsid w:val="00D36DCF"/>
    <w:rsid w:val="00D37819"/>
    <w:rsid w:val="00D40B63"/>
    <w:rsid w:val="00D433B1"/>
    <w:rsid w:val="00D44C12"/>
    <w:rsid w:val="00D4503F"/>
    <w:rsid w:val="00D4560D"/>
    <w:rsid w:val="00D46F14"/>
    <w:rsid w:val="00D50D30"/>
    <w:rsid w:val="00D515FC"/>
    <w:rsid w:val="00D51D1D"/>
    <w:rsid w:val="00D52CDF"/>
    <w:rsid w:val="00D53886"/>
    <w:rsid w:val="00D54AD1"/>
    <w:rsid w:val="00D54AD3"/>
    <w:rsid w:val="00D551C1"/>
    <w:rsid w:val="00D557D7"/>
    <w:rsid w:val="00D56027"/>
    <w:rsid w:val="00D57E96"/>
    <w:rsid w:val="00D60446"/>
    <w:rsid w:val="00D60D6B"/>
    <w:rsid w:val="00D614EF"/>
    <w:rsid w:val="00D62B42"/>
    <w:rsid w:val="00D6338C"/>
    <w:rsid w:val="00D64166"/>
    <w:rsid w:val="00D6451C"/>
    <w:rsid w:val="00D64601"/>
    <w:rsid w:val="00D65662"/>
    <w:rsid w:val="00D66C84"/>
    <w:rsid w:val="00D67343"/>
    <w:rsid w:val="00D71F66"/>
    <w:rsid w:val="00D727A8"/>
    <w:rsid w:val="00D72FCD"/>
    <w:rsid w:val="00D73141"/>
    <w:rsid w:val="00D7319E"/>
    <w:rsid w:val="00D73AA6"/>
    <w:rsid w:val="00D73EA6"/>
    <w:rsid w:val="00D74C03"/>
    <w:rsid w:val="00D7670A"/>
    <w:rsid w:val="00D76F83"/>
    <w:rsid w:val="00D77447"/>
    <w:rsid w:val="00D804E6"/>
    <w:rsid w:val="00D80930"/>
    <w:rsid w:val="00D812F0"/>
    <w:rsid w:val="00D81C07"/>
    <w:rsid w:val="00D82088"/>
    <w:rsid w:val="00D82E62"/>
    <w:rsid w:val="00D859FF"/>
    <w:rsid w:val="00D85C1F"/>
    <w:rsid w:val="00D86038"/>
    <w:rsid w:val="00D86440"/>
    <w:rsid w:val="00D86D10"/>
    <w:rsid w:val="00D87A75"/>
    <w:rsid w:val="00D908F7"/>
    <w:rsid w:val="00D90B24"/>
    <w:rsid w:val="00D92618"/>
    <w:rsid w:val="00D928A0"/>
    <w:rsid w:val="00D95EA1"/>
    <w:rsid w:val="00D95F70"/>
    <w:rsid w:val="00D96B84"/>
    <w:rsid w:val="00DA03E4"/>
    <w:rsid w:val="00DA044C"/>
    <w:rsid w:val="00DA19A3"/>
    <w:rsid w:val="00DA2448"/>
    <w:rsid w:val="00DA2B69"/>
    <w:rsid w:val="00DA394A"/>
    <w:rsid w:val="00DA4236"/>
    <w:rsid w:val="00DA4A7C"/>
    <w:rsid w:val="00DA4DA0"/>
    <w:rsid w:val="00DA4F2F"/>
    <w:rsid w:val="00DA519A"/>
    <w:rsid w:val="00DA5C28"/>
    <w:rsid w:val="00DA60CC"/>
    <w:rsid w:val="00DA74E4"/>
    <w:rsid w:val="00DB0F01"/>
    <w:rsid w:val="00DB21DD"/>
    <w:rsid w:val="00DB2937"/>
    <w:rsid w:val="00DB3057"/>
    <w:rsid w:val="00DB3858"/>
    <w:rsid w:val="00DB3B88"/>
    <w:rsid w:val="00DB3D85"/>
    <w:rsid w:val="00DB517B"/>
    <w:rsid w:val="00DC09E7"/>
    <w:rsid w:val="00DC163F"/>
    <w:rsid w:val="00DC229B"/>
    <w:rsid w:val="00DC30FA"/>
    <w:rsid w:val="00DC41DE"/>
    <w:rsid w:val="00DC61D5"/>
    <w:rsid w:val="00DC64CF"/>
    <w:rsid w:val="00DD0BE3"/>
    <w:rsid w:val="00DD2B8E"/>
    <w:rsid w:val="00DD4B7D"/>
    <w:rsid w:val="00DD725B"/>
    <w:rsid w:val="00DD757D"/>
    <w:rsid w:val="00DE00F8"/>
    <w:rsid w:val="00DE026B"/>
    <w:rsid w:val="00DE0A95"/>
    <w:rsid w:val="00DE1CF0"/>
    <w:rsid w:val="00DE2AFD"/>
    <w:rsid w:val="00DE3CCC"/>
    <w:rsid w:val="00DE55AC"/>
    <w:rsid w:val="00DE7767"/>
    <w:rsid w:val="00DF3018"/>
    <w:rsid w:val="00DF4B43"/>
    <w:rsid w:val="00DF5FFE"/>
    <w:rsid w:val="00DF7F50"/>
    <w:rsid w:val="00E0117C"/>
    <w:rsid w:val="00E01253"/>
    <w:rsid w:val="00E01BE3"/>
    <w:rsid w:val="00E02034"/>
    <w:rsid w:val="00E04EF3"/>
    <w:rsid w:val="00E05238"/>
    <w:rsid w:val="00E055B8"/>
    <w:rsid w:val="00E11106"/>
    <w:rsid w:val="00E118A7"/>
    <w:rsid w:val="00E1425B"/>
    <w:rsid w:val="00E1506D"/>
    <w:rsid w:val="00E15675"/>
    <w:rsid w:val="00E20EEF"/>
    <w:rsid w:val="00E21306"/>
    <w:rsid w:val="00E22543"/>
    <w:rsid w:val="00E23621"/>
    <w:rsid w:val="00E24C95"/>
    <w:rsid w:val="00E3037A"/>
    <w:rsid w:val="00E32382"/>
    <w:rsid w:val="00E33B89"/>
    <w:rsid w:val="00E34B8C"/>
    <w:rsid w:val="00E37748"/>
    <w:rsid w:val="00E40AA4"/>
    <w:rsid w:val="00E410C1"/>
    <w:rsid w:val="00E41F77"/>
    <w:rsid w:val="00E42DB6"/>
    <w:rsid w:val="00E43ECE"/>
    <w:rsid w:val="00E44506"/>
    <w:rsid w:val="00E44761"/>
    <w:rsid w:val="00E448CA"/>
    <w:rsid w:val="00E4539A"/>
    <w:rsid w:val="00E45804"/>
    <w:rsid w:val="00E50603"/>
    <w:rsid w:val="00E51D6A"/>
    <w:rsid w:val="00E53A0A"/>
    <w:rsid w:val="00E53A57"/>
    <w:rsid w:val="00E54098"/>
    <w:rsid w:val="00E54364"/>
    <w:rsid w:val="00E550EC"/>
    <w:rsid w:val="00E624A8"/>
    <w:rsid w:val="00E6257C"/>
    <w:rsid w:val="00E654A6"/>
    <w:rsid w:val="00E65837"/>
    <w:rsid w:val="00E65FB1"/>
    <w:rsid w:val="00E66931"/>
    <w:rsid w:val="00E710A1"/>
    <w:rsid w:val="00E7580D"/>
    <w:rsid w:val="00E75E19"/>
    <w:rsid w:val="00E77137"/>
    <w:rsid w:val="00E7728F"/>
    <w:rsid w:val="00E80037"/>
    <w:rsid w:val="00E827BE"/>
    <w:rsid w:val="00E82EE8"/>
    <w:rsid w:val="00E843D5"/>
    <w:rsid w:val="00E84782"/>
    <w:rsid w:val="00E84BFC"/>
    <w:rsid w:val="00E86253"/>
    <w:rsid w:val="00E87609"/>
    <w:rsid w:val="00E87DA6"/>
    <w:rsid w:val="00E903EC"/>
    <w:rsid w:val="00E90B5A"/>
    <w:rsid w:val="00E93D8F"/>
    <w:rsid w:val="00E94C39"/>
    <w:rsid w:val="00E94E6D"/>
    <w:rsid w:val="00E9587A"/>
    <w:rsid w:val="00EA125B"/>
    <w:rsid w:val="00EA1494"/>
    <w:rsid w:val="00EA16AA"/>
    <w:rsid w:val="00EA203D"/>
    <w:rsid w:val="00EA458D"/>
    <w:rsid w:val="00EA5281"/>
    <w:rsid w:val="00EA5644"/>
    <w:rsid w:val="00EA565D"/>
    <w:rsid w:val="00EA5E7D"/>
    <w:rsid w:val="00EA6606"/>
    <w:rsid w:val="00EA7B52"/>
    <w:rsid w:val="00EA7E8D"/>
    <w:rsid w:val="00EB1D7C"/>
    <w:rsid w:val="00EB1E51"/>
    <w:rsid w:val="00EB27FD"/>
    <w:rsid w:val="00EB5C25"/>
    <w:rsid w:val="00EB5EDE"/>
    <w:rsid w:val="00EB6937"/>
    <w:rsid w:val="00EB790F"/>
    <w:rsid w:val="00EC4C87"/>
    <w:rsid w:val="00EC5B6D"/>
    <w:rsid w:val="00EC765E"/>
    <w:rsid w:val="00ED2576"/>
    <w:rsid w:val="00ED33A9"/>
    <w:rsid w:val="00ED3AF6"/>
    <w:rsid w:val="00ED45B0"/>
    <w:rsid w:val="00ED58F9"/>
    <w:rsid w:val="00ED59EA"/>
    <w:rsid w:val="00ED5FBE"/>
    <w:rsid w:val="00ED64F0"/>
    <w:rsid w:val="00ED65FC"/>
    <w:rsid w:val="00ED7DF3"/>
    <w:rsid w:val="00EE0BA2"/>
    <w:rsid w:val="00EE0E55"/>
    <w:rsid w:val="00EE10C6"/>
    <w:rsid w:val="00EE1D0D"/>
    <w:rsid w:val="00EE21B3"/>
    <w:rsid w:val="00EE2D15"/>
    <w:rsid w:val="00EE496E"/>
    <w:rsid w:val="00EE58AF"/>
    <w:rsid w:val="00EE7678"/>
    <w:rsid w:val="00EF041A"/>
    <w:rsid w:val="00EF1493"/>
    <w:rsid w:val="00EF76C6"/>
    <w:rsid w:val="00EF78CB"/>
    <w:rsid w:val="00EF7CAA"/>
    <w:rsid w:val="00F005B1"/>
    <w:rsid w:val="00F009D1"/>
    <w:rsid w:val="00F01E02"/>
    <w:rsid w:val="00F026A1"/>
    <w:rsid w:val="00F03804"/>
    <w:rsid w:val="00F075E2"/>
    <w:rsid w:val="00F1086E"/>
    <w:rsid w:val="00F10B3E"/>
    <w:rsid w:val="00F10CA1"/>
    <w:rsid w:val="00F11A7A"/>
    <w:rsid w:val="00F149C0"/>
    <w:rsid w:val="00F150B9"/>
    <w:rsid w:val="00F15186"/>
    <w:rsid w:val="00F15C02"/>
    <w:rsid w:val="00F16498"/>
    <w:rsid w:val="00F1728E"/>
    <w:rsid w:val="00F17533"/>
    <w:rsid w:val="00F207AD"/>
    <w:rsid w:val="00F20995"/>
    <w:rsid w:val="00F20C8B"/>
    <w:rsid w:val="00F25F89"/>
    <w:rsid w:val="00F26A22"/>
    <w:rsid w:val="00F334AF"/>
    <w:rsid w:val="00F33DDA"/>
    <w:rsid w:val="00F33FE2"/>
    <w:rsid w:val="00F3415B"/>
    <w:rsid w:val="00F34265"/>
    <w:rsid w:val="00F34E11"/>
    <w:rsid w:val="00F400A6"/>
    <w:rsid w:val="00F47A54"/>
    <w:rsid w:val="00F5012F"/>
    <w:rsid w:val="00F50ABF"/>
    <w:rsid w:val="00F52D3F"/>
    <w:rsid w:val="00F54588"/>
    <w:rsid w:val="00F611F3"/>
    <w:rsid w:val="00F62369"/>
    <w:rsid w:val="00F65589"/>
    <w:rsid w:val="00F65F7A"/>
    <w:rsid w:val="00F6622F"/>
    <w:rsid w:val="00F6658F"/>
    <w:rsid w:val="00F708C1"/>
    <w:rsid w:val="00F717AD"/>
    <w:rsid w:val="00F71F7E"/>
    <w:rsid w:val="00F74550"/>
    <w:rsid w:val="00F80A67"/>
    <w:rsid w:val="00F8364C"/>
    <w:rsid w:val="00F844F3"/>
    <w:rsid w:val="00F8505F"/>
    <w:rsid w:val="00F85184"/>
    <w:rsid w:val="00F856AB"/>
    <w:rsid w:val="00F863C2"/>
    <w:rsid w:val="00F91B08"/>
    <w:rsid w:val="00F92180"/>
    <w:rsid w:val="00F93AC3"/>
    <w:rsid w:val="00F94B3A"/>
    <w:rsid w:val="00F9512C"/>
    <w:rsid w:val="00F95964"/>
    <w:rsid w:val="00F95BAC"/>
    <w:rsid w:val="00F9647F"/>
    <w:rsid w:val="00F97DED"/>
    <w:rsid w:val="00FA0003"/>
    <w:rsid w:val="00FA0FE3"/>
    <w:rsid w:val="00FA1CE4"/>
    <w:rsid w:val="00FA3C1B"/>
    <w:rsid w:val="00FA4817"/>
    <w:rsid w:val="00FA56E8"/>
    <w:rsid w:val="00FA79B3"/>
    <w:rsid w:val="00FB1F06"/>
    <w:rsid w:val="00FB2E77"/>
    <w:rsid w:val="00FB3C66"/>
    <w:rsid w:val="00FB555E"/>
    <w:rsid w:val="00FB5DDF"/>
    <w:rsid w:val="00FB7734"/>
    <w:rsid w:val="00FC0BCE"/>
    <w:rsid w:val="00FC129B"/>
    <w:rsid w:val="00FC25EB"/>
    <w:rsid w:val="00FC3421"/>
    <w:rsid w:val="00FC38A5"/>
    <w:rsid w:val="00FC3906"/>
    <w:rsid w:val="00FC3FD2"/>
    <w:rsid w:val="00FC5B76"/>
    <w:rsid w:val="00FC5E32"/>
    <w:rsid w:val="00FC7D00"/>
    <w:rsid w:val="00FD6D27"/>
    <w:rsid w:val="00FD7195"/>
    <w:rsid w:val="00FE1629"/>
    <w:rsid w:val="00FE4FD1"/>
    <w:rsid w:val="00FE5620"/>
    <w:rsid w:val="00FE5999"/>
    <w:rsid w:val="00FE7B99"/>
    <w:rsid w:val="00FF1034"/>
    <w:rsid w:val="00FF1596"/>
    <w:rsid w:val="00FF2292"/>
    <w:rsid w:val="00FF2637"/>
    <w:rsid w:val="00FF3BC2"/>
    <w:rsid w:val="00FF4A3E"/>
    <w:rsid w:val="00FF73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C7F63"/>
  <w15:chartTrackingRefBased/>
  <w15:docId w15:val="{0B55A70E-9C86-4E73-82A3-AE17560D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EA"/>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next w:val="Normal"/>
    <w:link w:val="Heading1Char"/>
    <w:uiPriority w:val="9"/>
    <w:qFormat/>
    <w:rsid w:val="000C1E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7627EA"/>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7627EA"/>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7627EA"/>
    <w:rPr>
      <w:rFonts w:ascii="Times New Roman" w:eastAsia="SimSun" w:hAnsi="Times New Roman" w:cs="Times New Roman"/>
      <w:b/>
      <w:bCs/>
      <w:i/>
      <w:iCs/>
      <w:sz w:val="24"/>
      <w:szCs w:val="24"/>
      <w:lang w:val="en-US"/>
    </w:rPr>
  </w:style>
  <w:style w:type="character" w:customStyle="1" w:styleId="Heading3Char">
    <w:name w:val="Heading 3 Char"/>
    <w:basedOn w:val="DefaultParagraphFont"/>
    <w:link w:val="Heading3"/>
    <w:uiPriority w:val="99"/>
    <w:rsid w:val="007627EA"/>
    <w:rPr>
      <w:rFonts w:ascii="Times New Roman" w:eastAsia="SimSun" w:hAnsi="Times New Roman" w:cs="Times New Roman"/>
      <w:i/>
      <w:iCs/>
      <w:sz w:val="24"/>
      <w:szCs w:val="24"/>
      <w:lang w:val="en-US"/>
    </w:rPr>
  </w:style>
  <w:style w:type="paragraph" w:customStyle="1" w:styleId="A">
    <w:name w:val="A"/>
    <w:basedOn w:val="Normal"/>
    <w:qFormat/>
    <w:rsid w:val="007627EA"/>
    <w:pPr>
      <w:widowControl w:val="0"/>
      <w:suppressAutoHyphens/>
      <w:autoSpaceDE w:val="0"/>
      <w:autoSpaceDN w:val="0"/>
      <w:adjustRightInd w:val="0"/>
      <w:snapToGrid w:val="0"/>
      <w:spacing w:afterLines="250"/>
      <w:jc w:val="left"/>
    </w:pPr>
    <w:rPr>
      <w:rFonts w:ascii="Cambria" w:hAnsi="Cambria" w:cs="Cambria"/>
      <w:b/>
      <w:bCs/>
      <w:color w:val="000000" w:themeColor="text1"/>
      <w:sz w:val="44"/>
      <w:szCs w:val="44"/>
    </w:rPr>
  </w:style>
  <w:style w:type="paragraph" w:customStyle="1" w:styleId="AA">
    <w:name w:val="AA"/>
    <w:basedOn w:val="Normal"/>
    <w:qFormat/>
    <w:rsid w:val="007627EA"/>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character" w:styleId="Hyperlink">
    <w:name w:val="Hyperlink"/>
    <w:basedOn w:val="DefaultParagraphFont"/>
    <w:uiPriority w:val="99"/>
    <w:rsid w:val="007627EA"/>
    <w:rPr>
      <w:color w:val="0000FF"/>
      <w:u w:val="single"/>
    </w:rPr>
  </w:style>
  <w:style w:type="paragraph" w:customStyle="1" w:styleId="sponsors">
    <w:name w:val="sponsors"/>
    <w:rsid w:val="007627E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C-">
    <w:name w:val="C-正文"/>
    <w:basedOn w:val="Normal"/>
    <w:link w:val="C-Char"/>
    <w:uiPriority w:val="99"/>
    <w:rsid w:val="007627EA"/>
    <w:pPr>
      <w:spacing w:line="240" w:lineRule="exact"/>
    </w:pPr>
    <w:rPr>
      <w:rFonts w:eastAsia="MS Mincho"/>
    </w:rPr>
  </w:style>
  <w:style w:type="character" w:customStyle="1" w:styleId="C-Char">
    <w:name w:val="C-正文 Char"/>
    <w:link w:val="C-"/>
    <w:uiPriority w:val="99"/>
    <w:locked/>
    <w:rsid w:val="007627EA"/>
    <w:rPr>
      <w:rFonts w:ascii="Times New Roman" w:eastAsia="MS Mincho" w:hAnsi="Times New Roman" w:cs="Times New Roman"/>
      <w:sz w:val="20"/>
      <w:szCs w:val="20"/>
      <w:lang w:val="en-US"/>
    </w:rPr>
  </w:style>
  <w:style w:type="paragraph" w:customStyle="1" w:styleId="1">
    <w:name w:val="1"/>
    <w:basedOn w:val="Normal"/>
    <w:qFormat/>
    <w:rsid w:val="007627EA"/>
    <w:pPr>
      <w:autoSpaceDE w:val="0"/>
      <w:autoSpaceDN w:val="0"/>
      <w:adjustRightInd w:val="0"/>
      <w:snapToGrid w:val="0"/>
      <w:spacing w:beforeLines="100" w:afterLines="50"/>
      <w:ind w:leftChars="1500" w:left="1500"/>
    </w:pPr>
    <w:rPr>
      <w:rFonts w:ascii="Cambria" w:hAnsi="Cambria" w:cs="Tw Cen MT"/>
      <w:b/>
      <w:color w:val="C45911" w:themeColor="accent2" w:themeShade="BF"/>
      <w:sz w:val="24"/>
      <w:szCs w:val="24"/>
      <w:lang w:eastAsia="zh-CN"/>
    </w:rPr>
  </w:style>
  <w:style w:type="paragraph" w:customStyle="1" w:styleId="2">
    <w:name w:val="2"/>
    <w:basedOn w:val="Normal"/>
    <w:qFormat/>
    <w:rsid w:val="007627EA"/>
    <w:pPr>
      <w:widowControl w:val="0"/>
      <w:adjustRightInd w:val="0"/>
      <w:snapToGrid w:val="0"/>
      <w:spacing w:beforeLines="100" w:afterLines="50"/>
      <w:ind w:leftChars="1500" w:left="1500"/>
    </w:pPr>
    <w:rPr>
      <w:rFonts w:ascii="Cambria" w:hAnsi="Cambria"/>
      <w:b/>
      <w:color w:val="C45911" w:themeColor="accent2" w:themeShade="BF"/>
      <w:sz w:val="22"/>
      <w:szCs w:val="22"/>
      <w:lang w:eastAsia="zh-CN"/>
    </w:rPr>
  </w:style>
  <w:style w:type="paragraph" w:styleId="Header">
    <w:name w:val="header"/>
    <w:basedOn w:val="Normal"/>
    <w:link w:val="HeaderChar"/>
    <w:uiPriority w:val="99"/>
    <w:rsid w:val="007627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27EA"/>
    <w:rPr>
      <w:rFonts w:ascii="Times New Roman" w:eastAsia="SimSun" w:hAnsi="Times New Roman" w:cs="Times New Roman"/>
      <w:sz w:val="18"/>
      <w:szCs w:val="18"/>
      <w:lang w:val="en-US"/>
    </w:rPr>
  </w:style>
  <w:style w:type="paragraph" w:styleId="Footer">
    <w:name w:val="footer"/>
    <w:basedOn w:val="Normal"/>
    <w:link w:val="FooterChar"/>
    <w:uiPriority w:val="99"/>
    <w:rsid w:val="007627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27EA"/>
    <w:rPr>
      <w:rFonts w:ascii="Times New Roman" w:eastAsia="SimSun" w:hAnsi="Times New Roman" w:cs="Times New Roman"/>
      <w:sz w:val="18"/>
      <w:szCs w:val="18"/>
      <w:lang w:val="en-US"/>
    </w:rPr>
  </w:style>
  <w:style w:type="character" w:styleId="PageNumber">
    <w:name w:val="page number"/>
    <w:basedOn w:val="DefaultParagraphFont"/>
    <w:uiPriority w:val="99"/>
    <w:rsid w:val="007627EA"/>
  </w:style>
  <w:style w:type="character" w:styleId="Strong">
    <w:name w:val="Strong"/>
    <w:basedOn w:val="DefaultParagraphFont"/>
    <w:uiPriority w:val="99"/>
    <w:qFormat/>
    <w:rsid w:val="007627EA"/>
    <w:rPr>
      <w:b/>
      <w:bCs/>
    </w:rPr>
  </w:style>
  <w:style w:type="paragraph" w:customStyle="1" w:styleId="Default">
    <w:name w:val="Default"/>
    <w:rsid w:val="007627EA"/>
    <w:pPr>
      <w:widowControl w:val="0"/>
      <w:autoSpaceDE w:val="0"/>
      <w:autoSpaceDN w:val="0"/>
      <w:adjustRightInd w:val="0"/>
      <w:spacing w:after="0" w:line="240" w:lineRule="auto"/>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7627EA"/>
    <w:pPr>
      <w:spacing w:line="406" w:lineRule="atLeast"/>
    </w:pPr>
    <w:rPr>
      <w:color w:val="auto"/>
    </w:rPr>
  </w:style>
  <w:style w:type="paragraph" w:customStyle="1" w:styleId="CM5">
    <w:name w:val="CM5"/>
    <w:basedOn w:val="Default"/>
    <w:next w:val="Default"/>
    <w:uiPriority w:val="99"/>
    <w:rsid w:val="007627EA"/>
    <w:pPr>
      <w:spacing w:line="406" w:lineRule="atLeast"/>
    </w:pPr>
    <w:rPr>
      <w:color w:val="auto"/>
    </w:rPr>
  </w:style>
  <w:style w:type="paragraph" w:customStyle="1" w:styleId="CM37">
    <w:name w:val="CM37"/>
    <w:basedOn w:val="Default"/>
    <w:next w:val="Default"/>
    <w:uiPriority w:val="99"/>
    <w:rsid w:val="007627EA"/>
    <w:rPr>
      <w:color w:val="auto"/>
    </w:rPr>
  </w:style>
  <w:style w:type="paragraph" w:customStyle="1" w:styleId="CM3">
    <w:name w:val="CM3"/>
    <w:basedOn w:val="Default"/>
    <w:next w:val="Default"/>
    <w:uiPriority w:val="99"/>
    <w:rsid w:val="007627EA"/>
    <w:rPr>
      <w:color w:val="auto"/>
    </w:rPr>
  </w:style>
  <w:style w:type="paragraph" w:customStyle="1" w:styleId="CM39">
    <w:name w:val="CM39"/>
    <w:basedOn w:val="Default"/>
    <w:next w:val="Default"/>
    <w:uiPriority w:val="99"/>
    <w:rsid w:val="007627EA"/>
    <w:rPr>
      <w:color w:val="auto"/>
    </w:rPr>
  </w:style>
  <w:style w:type="paragraph" w:customStyle="1" w:styleId="CM41">
    <w:name w:val="CM41"/>
    <w:basedOn w:val="Default"/>
    <w:next w:val="Default"/>
    <w:uiPriority w:val="99"/>
    <w:rsid w:val="007627EA"/>
    <w:rPr>
      <w:color w:val="auto"/>
    </w:rPr>
  </w:style>
  <w:style w:type="paragraph" w:customStyle="1" w:styleId="CM43">
    <w:name w:val="CM43"/>
    <w:basedOn w:val="Default"/>
    <w:next w:val="Default"/>
    <w:uiPriority w:val="99"/>
    <w:rsid w:val="007627EA"/>
    <w:rPr>
      <w:color w:val="auto"/>
    </w:rPr>
  </w:style>
  <w:style w:type="paragraph" w:customStyle="1" w:styleId="CM44">
    <w:name w:val="CM44"/>
    <w:basedOn w:val="Default"/>
    <w:next w:val="Default"/>
    <w:uiPriority w:val="99"/>
    <w:rsid w:val="007627EA"/>
    <w:rPr>
      <w:color w:val="auto"/>
    </w:rPr>
  </w:style>
  <w:style w:type="paragraph" w:customStyle="1" w:styleId="CM38">
    <w:name w:val="CM38"/>
    <w:basedOn w:val="Default"/>
    <w:next w:val="Default"/>
    <w:uiPriority w:val="99"/>
    <w:rsid w:val="007627EA"/>
    <w:rPr>
      <w:color w:val="auto"/>
    </w:rPr>
  </w:style>
  <w:style w:type="paragraph" w:customStyle="1" w:styleId="CM47">
    <w:name w:val="CM47"/>
    <w:basedOn w:val="Default"/>
    <w:next w:val="Default"/>
    <w:uiPriority w:val="99"/>
    <w:rsid w:val="007627EA"/>
    <w:rPr>
      <w:color w:val="auto"/>
    </w:rPr>
  </w:style>
  <w:style w:type="paragraph" w:customStyle="1" w:styleId="CM53">
    <w:name w:val="CM53"/>
    <w:basedOn w:val="Default"/>
    <w:next w:val="Default"/>
    <w:uiPriority w:val="99"/>
    <w:rsid w:val="007627EA"/>
    <w:rPr>
      <w:color w:val="auto"/>
    </w:rPr>
  </w:style>
  <w:style w:type="paragraph" w:customStyle="1" w:styleId="CM52">
    <w:name w:val="CM52"/>
    <w:basedOn w:val="Default"/>
    <w:next w:val="Default"/>
    <w:uiPriority w:val="99"/>
    <w:rsid w:val="007627EA"/>
    <w:rPr>
      <w:color w:val="auto"/>
    </w:rPr>
  </w:style>
  <w:style w:type="paragraph" w:customStyle="1" w:styleId="CM48">
    <w:name w:val="CM48"/>
    <w:basedOn w:val="Default"/>
    <w:next w:val="Default"/>
    <w:uiPriority w:val="99"/>
    <w:rsid w:val="007627EA"/>
    <w:rPr>
      <w:color w:val="auto"/>
    </w:rPr>
  </w:style>
  <w:style w:type="paragraph" w:customStyle="1" w:styleId="CM42">
    <w:name w:val="CM42"/>
    <w:basedOn w:val="Default"/>
    <w:next w:val="Default"/>
    <w:uiPriority w:val="99"/>
    <w:rsid w:val="007627EA"/>
    <w:rPr>
      <w:color w:val="auto"/>
    </w:rPr>
  </w:style>
  <w:style w:type="paragraph" w:customStyle="1" w:styleId="CM40">
    <w:name w:val="CM40"/>
    <w:basedOn w:val="Default"/>
    <w:next w:val="Default"/>
    <w:uiPriority w:val="99"/>
    <w:rsid w:val="007627EA"/>
    <w:rPr>
      <w:color w:val="auto"/>
    </w:rPr>
  </w:style>
  <w:style w:type="paragraph" w:customStyle="1" w:styleId="CM14">
    <w:name w:val="CM14"/>
    <w:basedOn w:val="Default"/>
    <w:next w:val="Default"/>
    <w:uiPriority w:val="99"/>
    <w:rsid w:val="007627EA"/>
    <w:rPr>
      <w:color w:val="auto"/>
    </w:rPr>
  </w:style>
  <w:style w:type="paragraph" w:customStyle="1" w:styleId="CM33">
    <w:name w:val="CM33"/>
    <w:basedOn w:val="Default"/>
    <w:next w:val="Default"/>
    <w:uiPriority w:val="99"/>
    <w:rsid w:val="007627EA"/>
    <w:rPr>
      <w:color w:val="auto"/>
    </w:rPr>
  </w:style>
  <w:style w:type="paragraph" w:customStyle="1" w:styleId="CM35">
    <w:name w:val="CM35"/>
    <w:basedOn w:val="Default"/>
    <w:next w:val="Default"/>
    <w:uiPriority w:val="99"/>
    <w:rsid w:val="007627EA"/>
    <w:pPr>
      <w:spacing w:line="380" w:lineRule="atLeast"/>
    </w:pPr>
    <w:rPr>
      <w:color w:val="auto"/>
    </w:rPr>
  </w:style>
  <w:style w:type="paragraph" w:customStyle="1" w:styleId="CM1">
    <w:name w:val="CM1"/>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7627EA"/>
    <w:rPr>
      <w:rFonts w:ascii="Nimbus Roman No9 L" w:eastAsia="Nimbus Roman No9 L" w:cs="Nimbus Roman No9 L"/>
      <w:color w:val="auto"/>
    </w:rPr>
  </w:style>
  <w:style w:type="paragraph" w:customStyle="1" w:styleId="CM36">
    <w:name w:val="CM36"/>
    <w:basedOn w:val="Default"/>
    <w:next w:val="Default"/>
    <w:uiPriority w:val="99"/>
    <w:rsid w:val="007627EA"/>
    <w:rPr>
      <w:rFonts w:ascii="Nimbus Roman No9 L" w:eastAsia="Nimbus Roman No9 L" w:cs="Nimbus Roman No9 L"/>
      <w:color w:val="auto"/>
    </w:rPr>
  </w:style>
  <w:style w:type="paragraph" w:customStyle="1" w:styleId="CM8">
    <w:name w:val="CM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7627EA"/>
    <w:rPr>
      <w:rFonts w:ascii="Nimbus Roman No9 L" w:eastAsia="Nimbus Roman No9 L" w:cs="Nimbus Roman No9 L"/>
      <w:color w:val="auto"/>
    </w:rPr>
  </w:style>
  <w:style w:type="paragraph" w:customStyle="1" w:styleId="CM49">
    <w:name w:val="CM49"/>
    <w:basedOn w:val="Default"/>
    <w:next w:val="Default"/>
    <w:uiPriority w:val="99"/>
    <w:rsid w:val="007627EA"/>
    <w:rPr>
      <w:rFonts w:ascii="Nimbus Roman No9 L" w:eastAsia="Nimbus Roman No9 L" w:cs="Nimbus Roman No9 L"/>
      <w:color w:val="auto"/>
    </w:rPr>
  </w:style>
  <w:style w:type="paragraph" w:customStyle="1" w:styleId="CM7">
    <w:name w:val="CM7"/>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7627EA"/>
    <w:rPr>
      <w:rFonts w:ascii="Nimbus Roman No9 L" w:eastAsia="Nimbus Roman No9 L" w:cs="Nimbus Roman No9 L"/>
      <w:color w:val="auto"/>
    </w:rPr>
  </w:style>
  <w:style w:type="paragraph" w:customStyle="1" w:styleId="CM22">
    <w:name w:val="CM22"/>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7627EA"/>
    <w:rPr>
      <w:rFonts w:ascii="Nimbus Roman No9 L" w:eastAsia="Nimbus Roman No9 L" w:cs="Nimbus Roman No9 L"/>
      <w:color w:val="auto"/>
    </w:rPr>
  </w:style>
  <w:style w:type="paragraph" w:customStyle="1" w:styleId="CM31">
    <w:name w:val="CM31"/>
    <w:basedOn w:val="Default"/>
    <w:next w:val="Default"/>
    <w:uiPriority w:val="99"/>
    <w:rsid w:val="007627EA"/>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7627EA"/>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7627EA"/>
    <w:rPr>
      <w:rFonts w:ascii="Times New Roman" w:eastAsia="SimSun" w:hAnsi="Times New Roman" w:cs="Times New Roman"/>
      <w:sz w:val="18"/>
      <w:szCs w:val="18"/>
      <w:lang w:val="en-US"/>
    </w:rPr>
  </w:style>
  <w:style w:type="paragraph" w:styleId="BalloonText">
    <w:name w:val="Balloon Text"/>
    <w:basedOn w:val="Normal"/>
    <w:link w:val="BalloonTextChar"/>
    <w:uiPriority w:val="99"/>
    <w:semiHidden/>
    <w:rsid w:val="007627EA"/>
    <w:rPr>
      <w:sz w:val="18"/>
      <w:szCs w:val="18"/>
    </w:rPr>
  </w:style>
  <w:style w:type="paragraph" w:customStyle="1" w:styleId="10">
    <w:name w:val="列出段落1"/>
    <w:basedOn w:val="Normal"/>
    <w:uiPriority w:val="99"/>
    <w:rsid w:val="007627EA"/>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7627EA"/>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627EA"/>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7627EA"/>
    <w:pPr>
      <w:widowControl w:val="0"/>
      <w:spacing w:after="0" w:line="240" w:lineRule="auto"/>
      <w:jc w:val="both"/>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7627EA"/>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7627EA"/>
    <w:pPr>
      <w:jc w:val="center"/>
    </w:pPr>
    <w:rPr>
      <w:b/>
      <w:bCs/>
      <w:i/>
      <w:iCs/>
      <w:sz w:val="15"/>
      <w:szCs w:val="15"/>
    </w:rPr>
  </w:style>
  <w:style w:type="paragraph" w:styleId="BodyText">
    <w:name w:val="Body Text"/>
    <w:basedOn w:val="Normal"/>
    <w:link w:val="BodyTextChar"/>
    <w:uiPriority w:val="99"/>
    <w:rsid w:val="007627EA"/>
    <w:pPr>
      <w:spacing w:after="120" w:line="228" w:lineRule="auto"/>
      <w:ind w:firstLine="288"/>
    </w:pPr>
    <w:rPr>
      <w:spacing w:val="-1"/>
    </w:rPr>
  </w:style>
  <w:style w:type="character" w:customStyle="1" w:styleId="BodyTextChar">
    <w:name w:val="Body Text Char"/>
    <w:basedOn w:val="DefaultParagraphFont"/>
    <w:link w:val="BodyText"/>
    <w:uiPriority w:val="99"/>
    <w:rsid w:val="007627EA"/>
    <w:rPr>
      <w:rFonts w:ascii="Times New Roman" w:eastAsia="SimSun" w:hAnsi="Times New Roman" w:cs="Times New Roman"/>
      <w:spacing w:val="-1"/>
      <w:sz w:val="20"/>
      <w:szCs w:val="20"/>
      <w:lang w:val="en-US"/>
    </w:rPr>
  </w:style>
  <w:style w:type="paragraph" w:customStyle="1" w:styleId="tablecolhead">
    <w:name w:val="table col head"/>
    <w:basedOn w:val="Normal"/>
    <w:uiPriority w:val="99"/>
    <w:rsid w:val="007627EA"/>
    <w:pPr>
      <w:jc w:val="center"/>
    </w:pPr>
    <w:rPr>
      <w:b/>
      <w:bCs/>
      <w:sz w:val="16"/>
      <w:szCs w:val="16"/>
    </w:rPr>
  </w:style>
  <w:style w:type="paragraph" w:customStyle="1" w:styleId="tablecopy">
    <w:name w:val="table copy"/>
    <w:uiPriority w:val="99"/>
    <w:rsid w:val="007627EA"/>
    <w:pPr>
      <w:spacing w:after="0" w:line="240" w:lineRule="auto"/>
      <w:jc w:val="both"/>
    </w:pPr>
    <w:rPr>
      <w:rFonts w:ascii="Times New Roman" w:eastAsia="SimSun" w:hAnsi="Times New Roman" w:cs="Times New Roman"/>
      <w:noProof/>
      <w:sz w:val="16"/>
      <w:szCs w:val="16"/>
      <w:lang w:val="en-US"/>
    </w:rPr>
  </w:style>
  <w:style w:type="paragraph" w:customStyle="1" w:styleId="C-Title1">
    <w:name w:val="C-Title 1"/>
    <w:basedOn w:val="Normal"/>
    <w:link w:val="C-Title1Char"/>
    <w:uiPriority w:val="99"/>
    <w:rsid w:val="007627EA"/>
    <w:pPr>
      <w:numPr>
        <w:numId w:val="1"/>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7627EA"/>
    <w:rPr>
      <w:rFonts w:ascii="Times New Roman" w:eastAsia="SimSun" w:hAnsi="Times New Roman" w:cs="Times New Roman"/>
      <w:b/>
      <w:bCs/>
      <w:sz w:val="24"/>
      <w:szCs w:val="24"/>
      <w:lang w:val="en-US"/>
    </w:rPr>
  </w:style>
  <w:style w:type="paragraph" w:customStyle="1" w:styleId="C-SubTitle2">
    <w:name w:val="C-SubTitle 2"/>
    <w:basedOn w:val="Normal"/>
    <w:link w:val="C-SubTitle2Char"/>
    <w:uiPriority w:val="99"/>
    <w:rsid w:val="007627EA"/>
    <w:pPr>
      <w:numPr>
        <w:ilvl w:val="1"/>
        <w:numId w:val="1"/>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7627EA"/>
    <w:rPr>
      <w:rFonts w:ascii="Times New Roman" w:eastAsia="SimSun" w:hAnsi="Times New Roman" w:cs="Times New Roman"/>
      <w:b/>
      <w:bCs/>
      <w:lang w:val="en-US"/>
    </w:rPr>
  </w:style>
  <w:style w:type="paragraph" w:customStyle="1" w:styleId="C-Table">
    <w:name w:val="C-Table"/>
    <w:basedOn w:val="Normal"/>
    <w:link w:val="C-TableChar"/>
    <w:uiPriority w:val="99"/>
    <w:rsid w:val="007627EA"/>
    <w:pPr>
      <w:spacing w:afterLines="50"/>
      <w:jc w:val="center"/>
    </w:pPr>
    <w:rPr>
      <w:b/>
      <w:bCs/>
      <w:noProof/>
      <w:sz w:val="18"/>
      <w:szCs w:val="18"/>
    </w:rPr>
  </w:style>
  <w:style w:type="character" w:customStyle="1" w:styleId="C-TableChar">
    <w:name w:val="C-Table Char"/>
    <w:link w:val="C-Table"/>
    <w:uiPriority w:val="99"/>
    <w:locked/>
    <w:rsid w:val="007627EA"/>
    <w:rPr>
      <w:rFonts w:ascii="Times New Roman" w:eastAsia="SimSun" w:hAnsi="Times New Roman" w:cs="Times New Roman"/>
      <w:b/>
      <w:bCs/>
      <w:noProof/>
      <w:sz w:val="18"/>
      <w:szCs w:val="18"/>
      <w:lang w:val="en-US"/>
    </w:rPr>
  </w:style>
  <w:style w:type="paragraph" w:customStyle="1" w:styleId="C-Figure">
    <w:name w:val="C-Figure"/>
    <w:basedOn w:val="Normal"/>
    <w:link w:val="C-FigureChar"/>
    <w:uiPriority w:val="99"/>
    <w:rsid w:val="007627EA"/>
    <w:pPr>
      <w:jc w:val="center"/>
    </w:pPr>
    <w:rPr>
      <w:b/>
      <w:bCs/>
      <w:sz w:val="18"/>
      <w:szCs w:val="18"/>
    </w:rPr>
  </w:style>
  <w:style w:type="character" w:customStyle="1" w:styleId="C-FigureChar">
    <w:name w:val="C-Figure Char"/>
    <w:link w:val="C-Figure"/>
    <w:uiPriority w:val="99"/>
    <w:locked/>
    <w:rsid w:val="007627EA"/>
    <w:rPr>
      <w:rFonts w:ascii="Times New Roman" w:eastAsia="SimSun" w:hAnsi="Times New Roman" w:cs="Times New Roman"/>
      <w:b/>
      <w:bCs/>
      <w:sz w:val="18"/>
      <w:szCs w:val="18"/>
      <w:lang w:val="en-US"/>
    </w:rPr>
  </w:style>
  <w:style w:type="paragraph" w:customStyle="1" w:styleId="C-SubTitle3">
    <w:name w:val="C-SubTitle3"/>
    <w:basedOn w:val="Normal"/>
    <w:uiPriority w:val="99"/>
    <w:rsid w:val="007627EA"/>
    <w:pPr>
      <w:numPr>
        <w:ilvl w:val="2"/>
        <w:numId w:val="1"/>
      </w:numPr>
      <w:spacing w:line="240" w:lineRule="exact"/>
    </w:pPr>
    <w:rPr>
      <w:sz w:val="21"/>
      <w:szCs w:val="21"/>
    </w:rPr>
  </w:style>
  <w:style w:type="paragraph" w:styleId="DocumentMap">
    <w:name w:val="Document Map"/>
    <w:basedOn w:val="Normal"/>
    <w:link w:val="DocumentMapChar"/>
    <w:uiPriority w:val="99"/>
    <w:semiHidden/>
    <w:rsid w:val="007627EA"/>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7627EA"/>
    <w:rPr>
      <w:rFonts w:ascii="Calibri" w:eastAsia="SimSun" w:hAnsi="Tahoma" w:cs="Calibri"/>
      <w:sz w:val="16"/>
      <w:szCs w:val="16"/>
      <w:lang w:val="en-US" w:eastAsia="zh-CN"/>
    </w:rPr>
  </w:style>
  <w:style w:type="paragraph" w:customStyle="1" w:styleId="3">
    <w:name w:val="3"/>
    <w:basedOn w:val="Normal"/>
    <w:qFormat/>
    <w:rsid w:val="007627EA"/>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ListParagraph">
    <w:name w:val="List Paragraph"/>
    <w:basedOn w:val="Normal"/>
    <w:uiPriority w:val="34"/>
    <w:qFormat/>
    <w:rsid w:val="007627EA"/>
    <w:pPr>
      <w:ind w:firstLineChars="200" w:firstLine="420"/>
    </w:pPr>
  </w:style>
  <w:style w:type="paragraph" w:styleId="NoSpacing">
    <w:name w:val="No Spacing"/>
    <w:link w:val="NoSpacingChar"/>
    <w:uiPriority w:val="1"/>
    <w:qFormat/>
    <w:rsid w:val="007627EA"/>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627EA"/>
    <w:rPr>
      <w:rFonts w:eastAsiaTheme="minorEastAsia"/>
      <w:lang w:val="en-US" w:eastAsia="zh-CN"/>
    </w:rPr>
  </w:style>
  <w:style w:type="table" w:styleId="MediumShading2-Accent2">
    <w:name w:val="Medium Shading 2 Accent 2"/>
    <w:basedOn w:val="TableNormal"/>
    <w:uiPriority w:val="64"/>
    <w:rsid w:val="007627EA"/>
    <w:pPr>
      <w:spacing w:after="0" w:line="240" w:lineRule="auto"/>
    </w:pPr>
    <w:rPr>
      <w:rFonts w:ascii="Calibri" w:eastAsia="SimSun" w:hAnsi="Calibri" w:cs="Calibri"/>
      <w:sz w:val="20"/>
      <w:szCs w:val="20"/>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7627EA"/>
    <w:pPr>
      <w:spacing w:before="100" w:beforeAutospacing="1" w:after="100" w:afterAutospacing="1"/>
      <w:jc w:val="left"/>
    </w:pPr>
    <w:rPr>
      <w:rFonts w:eastAsia="Times New Roman"/>
      <w:sz w:val="24"/>
      <w:szCs w:val="24"/>
      <w:lang w:val="en-GB" w:eastAsia="en-GB"/>
    </w:rPr>
  </w:style>
  <w:style w:type="table" w:styleId="GridTable1Light">
    <w:name w:val="Grid Table 1 Light"/>
    <w:basedOn w:val="TableNormal"/>
    <w:uiPriority w:val="46"/>
    <w:rsid w:val="00762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183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18365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83659"/>
    <w:rPr>
      <w:rFonts w:ascii="Courier New" w:eastAsia="Times New Roman" w:hAnsi="Courier New" w:cs="Courier New"/>
      <w:sz w:val="20"/>
      <w:szCs w:val="20"/>
    </w:rPr>
  </w:style>
  <w:style w:type="character" w:customStyle="1" w:styleId="hljs-number">
    <w:name w:val="hljs-number"/>
    <w:basedOn w:val="DefaultParagraphFont"/>
    <w:rsid w:val="00183659"/>
  </w:style>
  <w:style w:type="character" w:styleId="FollowedHyperlink">
    <w:name w:val="FollowedHyperlink"/>
    <w:basedOn w:val="DefaultParagraphFont"/>
    <w:uiPriority w:val="99"/>
    <w:semiHidden/>
    <w:unhideWhenUsed/>
    <w:rsid w:val="00C73128"/>
    <w:rPr>
      <w:color w:val="954F72" w:themeColor="followedHyperlink"/>
      <w:u w:val="single"/>
    </w:rPr>
  </w:style>
  <w:style w:type="character" w:styleId="PlaceholderText">
    <w:name w:val="Placeholder Text"/>
    <w:basedOn w:val="DefaultParagraphFont"/>
    <w:uiPriority w:val="99"/>
    <w:semiHidden/>
    <w:rsid w:val="00F85184"/>
    <w:rPr>
      <w:color w:val="808080"/>
    </w:rPr>
  </w:style>
  <w:style w:type="character" w:customStyle="1" w:styleId="header-section-number">
    <w:name w:val="header-section-number"/>
    <w:basedOn w:val="DefaultParagraphFont"/>
    <w:rsid w:val="008D2F36"/>
  </w:style>
  <w:style w:type="character" w:customStyle="1" w:styleId="mjx-char">
    <w:name w:val="mjx-char"/>
    <w:basedOn w:val="DefaultParagraphFont"/>
    <w:rsid w:val="008D2F36"/>
  </w:style>
  <w:style w:type="character" w:customStyle="1" w:styleId="mjxassistivemathml">
    <w:name w:val="mjx_assistive_mathml"/>
    <w:basedOn w:val="DefaultParagraphFont"/>
    <w:rsid w:val="008D2F36"/>
  </w:style>
  <w:style w:type="character" w:styleId="CommentReference">
    <w:name w:val="annotation reference"/>
    <w:basedOn w:val="DefaultParagraphFont"/>
    <w:uiPriority w:val="99"/>
    <w:semiHidden/>
    <w:unhideWhenUsed/>
    <w:rsid w:val="009E5D90"/>
    <w:rPr>
      <w:sz w:val="16"/>
      <w:szCs w:val="16"/>
    </w:rPr>
  </w:style>
  <w:style w:type="paragraph" w:styleId="CommentText">
    <w:name w:val="annotation text"/>
    <w:basedOn w:val="Normal"/>
    <w:link w:val="CommentTextChar"/>
    <w:uiPriority w:val="99"/>
    <w:semiHidden/>
    <w:unhideWhenUsed/>
    <w:rsid w:val="009E5D90"/>
  </w:style>
  <w:style w:type="character" w:customStyle="1" w:styleId="CommentTextChar">
    <w:name w:val="Comment Text Char"/>
    <w:basedOn w:val="DefaultParagraphFont"/>
    <w:link w:val="CommentText"/>
    <w:uiPriority w:val="99"/>
    <w:semiHidden/>
    <w:rsid w:val="009E5D90"/>
    <w:rPr>
      <w:rFonts w:ascii="Times New Roman" w:eastAsia="SimSu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E5D90"/>
    <w:rPr>
      <w:b/>
      <w:bCs/>
    </w:rPr>
  </w:style>
  <w:style w:type="character" w:customStyle="1" w:styleId="CommentSubjectChar">
    <w:name w:val="Comment Subject Char"/>
    <w:basedOn w:val="CommentTextChar"/>
    <w:link w:val="CommentSubject"/>
    <w:uiPriority w:val="99"/>
    <w:semiHidden/>
    <w:rsid w:val="009E5D90"/>
    <w:rPr>
      <w:rFonts w:ascii="Times New Roman" w:eastAsia="SimSun" w:hAnsi="Times New Roman" w:cs="Times New Roman"/>
      <w:b/>
      <w:bCs/>
      <w:sz w:val="20"/>
      <w:szCs w:val="20"/>
      <w:lang w:val="en-US"/>
    </w:rPr>
  </w:style>
  <w:style w:type="character" w:customStyle="1" w:styleId="a0">
    <w:name w:val="_"/>
    <w:basedOn w:val="DefaultParagraphFont"/>
    <w:rsid w:val="00491803"/>
  </w:style>
  <w:style w:type="character" w:customStyle="1" w:styleId="ff3">
    <w:name w:val="ff3"/>
    <w:basedOn w:val="DefaultParagraphFont"/>
    <w:rsid w:val="00491803"/>
  </w:style>
  <w:style w:type="character" w:customStyle="1" w:styleId="ref-title">
    <w:name w:val="ref-title"/>
    <w:basedOn w:val="DefaultParagraphFont"/>
    <w:rsid w:val="003144F7"/>
  </w:style>
  <w:style w:type="character" w:styleId="Emphasis">
    <w:name w:val="Emphasis"/>
    <w:basedOn w:val="DefaultParagraphFont"/>
    <w:uiPriority w:val="20"/>
    <w:qFormat/>
    <w:rsid w:val="003144F7"/>
    <w:rPr>
      <w:i/>
      <w:iCs/>
    </w:rPr>
  </w:style>
  <w:style w:type="character" w:customStyle="1" w:styleId="ref-vol">
    <w:name w:val="ref-vol"/>
    <w:basedOn w:val="DefaultParagraphFont"/>
    <w:rsid w:val="003144F7"/>
  </w:style>
  <w:style w:type="character" w:customStyle="1" w:styleId="ref-iss">
    <w:name w:val="ref-iss"/>
    <w:basedOn w:val="DefaultParagraphFont"/>
    <w:rsid w:val="003144F7"/>
  </w:style>
  <w:style w:type="paragraph" w:customStyle="1" w:styleId="Pa6">
    <w:name w:val="Pa6"/>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0C1E66"/>
  </w:style>
  <w:style w:type="character" w:customStyle="1" w:styleId="Heading1Char">
    <w:name w:val="Heading 1 Char"/>
    <w:basedOn w:val="DefaultParagraphFont"/>
    <w:link w:val="Heading1"/>
    <w:uiPriority w:val="9"/>
    <w:rsid w:val="000C1E66"/>
    <w:rPr>
      <w:rFonts w:asciiTheme="majorHAnsi" w:eastAsiaTheme="majorEastAsia" w:hAnsiTheme="majorHAnsi" w:cstheme="majorBidi"/>
      <w:color w:val="2E74B5" w:themeColor="accent1" w:themeShade="BF"/>
      <w:sz w:val="32"/>
      <w:szCs w:val="32"/>
      <w:lang w:val="en-US"/>
    </w:rPr>
  </w:style>
  <w:style w:type="paragraph" w:customStyle="1" w:styleId="EndNoteBibliography">
    <w:name w:val="EndNote Bibliography"/>
    <w:basedOn w:val="Normal"/>
    <w:link w:val="EndNoteBibliographyChar"/>
    <w:rsid w:val="004D6AE2"/>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4D6AE2"/>
    <w:rPr>
      <w:rFonts w:ascii="Calibri" w:hAnsi="Calibri" w:cs="Calibri"/>
      <w:noProof/>
      <w:lang w:val="en-US"/>
    </w:rPr>
  </w:style>
  <w:style w:type="character" w:customStyle="1" w:styleId="gd15mcfceub">
    <w:name w:val="gd15mcfceub"/>
    <w:basedOn w:val="DefaultParagraphFont"/>
    <w:rsid w:val="00D7319E"/>
  </w:style>
  <w:style w:type="paragraph" w:styleId="FootnoteText">
    <w:name w:val="footnote text"/>
    <w:basedOn w:val="Normal"/>
    <w:link w:val="FootnoteTextChar"/>
    <w:uiPriority w:val="99"/>
    <w:semiHidden/>
    <w:unhideWhenUsed/>
    <w:rsid w:val="00155E5A"/>
  </w:style>
  <w:style w:type="character" w:customStyle="1" w:styleId="FootnoteTextChar">
    <w:name w:val="Footnote Text Char"/>
    <w:basedOn w:val="DefaultParagraphFont"/>
    <w:link w:val="FootnoteText"/>
    <w:uiPriority w:val="99"/>
    <w:semiHidden/>
    <w:rsid w:val="00155E5A"/>
    <w:rPr>
      <w:rFonts w:ascii="Times New Roman" w:eastAsia="SimSun" w:hAnsi="Times New Roman" w:cs="Times New Roman"/>
      <w:sz w:val="20"/>
      <w:szCs w:val="20"/>
      <w:lang w:val="en-US"/>
    </w:rPr>
  </w:style>
  <w:style w:type="character" w:styleId="FootnoteReference">
    <w:name w:val="footnote reference"/>
    <w:basedOn w:val="DefaultParagraphFont"/>
    <w:uiPriority w:val="99"/>
    <w:semiHidden/>
    <w:unhideWhenUsed/>
    <w:rsid w:val="00155E5A"/>
    <w:rPr>
      <w:vertAlign w:val="superscript"/>
    </w:rPr>
  </w:style>
  <w:style w:type="paragraph" w:styleId="Revision">
    <w:name w:val="Revision"/>
    <w:hidden/>
    <w:uiPriority w:val="99"/>
    <w:semiHidden/>
    <w:rsid w:val="0016313D"/>
    <w:pPr>
      <w:spacing w:after="0" w:line="240" w:lineRule="auto"/>
    </w:pPr>
    <w:rPr>
      <w:rFonts w:ascii="Times New Roman" w:eastAsia="SimSu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3311">
      <w:bodyDiv w:val="1"/>
      <w:marLeft w:val="0"/>
      <w:marRight w:val="0"/>
      <w:marTop w:val="0"/>
      <w:marBottom w:val="0"/>
      <w:divBdr>
        <w:top w:val="none" w:sz="0" w:space="0" w:color="auto"/>
        <w:left w:val="none" w:sz="0" w:space="0" w:color="auto"/>
        <w:bottom w:val="none" w:sz="0" w:space="0" w:color="auto"/>
        <w:right w:val="none" w:sz="0" w:space="0" w:color="auto"/>
      </w:divBdr>
    </w:div>
    <w:div w:id="367535509">
      <w:bodyDiv w:val="1"/>
      <w:marLeft w:val="0"/>
      <w:marRight w:val="0"/>
      <w:marTop w:val="0"/>
      <w:marBottom w:val="0"/>
      <w:divBdr>
        <w:top w:val="none" w:sz="0" w:space="0" w:color="auto"/>
        <w:left w:val="none" w:sz="0" w:space="0" w:color="auto"/>
        <w:bottom w:val="none" w:sz="0" w:space="0" w:color="auto"/>
        <w:right w:val="none" w:sz="0" w:space="0" w:color="auto"/>
      </w:divBdr>
    </w:div>
    <w:div w:id="1101025530">
      <w:bodyDiv w:val="1"/>
      <w:marLeft w:val="0"/>
      <w:marRight w:val="0"/>
      <w:marTop w:val="0"/>
      <w:marBottom w:val="0"/>
      <w:divBdr>
        <w:top w:val="none" w:sz="0" w:space="0" w:color="auto"/>
        <w:left w:val="none" w:sz="0" w:space="0" w:color="auto"/>
        <w:bottom w:val="none" w:sz="0" w:space="0" w:color="auto"/>
        <w:right w:val="none" w:sz="0" w:space="0" w:color="auto"/>
      </w:divBdr>
    </w:div>
    <w:div w:id="1102800196">
      <w:bodyDiv w:val="1"/>
      <w:marLeft w:val="0"/>
      <w:marRight w:val="0"/>
      <w:marTop w:val="0"/>
      <w:marBottom w:val="0"/>
      <w:divBdr>
        <w:top w:val="none" w:sz="0" w:space="0" w:color="auto"/>
        <w:left w:val="none" w:sz="0" w:space="0" w:color="auto"/>
        <w:bottom w:val="none" w:sz="0" w:space="0" w:color="auto"/>
        <w:right w:val="none" w:sz="0" w:space="0" w:color="auto"/>
      </w:divBdr>
      <w:divsChild>
        <w:div w:id="1990280038">
          <w:marLeft w:val="0"/>
          <w:marRight w:val="0"/>
          <w:marTop w:val="0"/>
          <w:marBottom w:val="0"/>
          <w:divBdr>
            <w:top w:val="none" w:sz="0" w:space="0" w:color="auto"/>
            <w:left w:val="none" w:sz="0" w:space="0" w:color="auto"/>
            <w:bottom w:val="none" w:sz="0" w:space="0" w:color="auto"/>
            <w:right w:val="none" w:sz="0" w:space="0" w:color="auto"/>
          </w:divBdr>
        </w:div>
        <w:div w:id="1086927443">
          <w:marLeft w:val="0"/>
          <w:marRight w:val="0"/>
          <w:marTop w:val="0"/>
          <w:marBottom w:val="0"/>
          <w:divBdr>
            <w:top w:val="none" w:sz="0" w:space="0" w:color="auto"/>
            <w:left w:val="none" w:sz="0" w:space="0" w:color="auto"/>
            <w:bottom w:val="none" w:sz="0" w:space="0" w:color="auto"/>
            <w:right w:val="none" w:sz="0" w:space="0" w:color="auto"/>
          </w:divBdr>
        </w:div>
        <w:div w:id="560990650">
          <w:marLeft w:val="0"/>
          <w:marRight w:val="0"/>
          <w:marTop w:val="0"/>
          <w:marBottom w:val="0"/>
          <w:divBdr>
            <w:top w:val="none" w:sz="0" w:space="0" w:color="auto"/>
            <w:left w:val="none" w:sz="0" w:space="0" w:color="auto"/>
            <w:bottom w:val="none" w:sz="0" w:space="0" w:color="auto"/>
            <w:right w:val="none" w:sz="0" w:space="0" w:color="auto"/>
          </w:divBdr>
        </w:div>
      </w:divsChild>
    </w:div>
    <w:div w:id="1246259184">
      <w:bodyDiv w:val="1"/>
      <w:marLeft w:val="0"/>
      <w:marRight w:val="0"/>
      <w:marTop w:val="0"/>
      <w:marBottom w:val="0"/>
      <w:divBdr>
        <w:top w:val="none" w:sz="0" w:space="0" w:color="auto"/>
        <w:left w:val="none" w:sz="0" w:space="0" w:color="auto"/>
        <w:bottom w:val="none" w:sz="0" w:space="0" w:color="auto"/>
        <w:right w:val="none" w:sz="0" w:space="0" w:color="auto"/>
      </w:divBdr>
    </w:div>
    <w:div w:id="1280336210">
      <w:bodyDiv w:val="1"/>
      <w:marLeft w:val="0"/>
      <w:marRight w:val="0"/>
      <w:marTop w:val="0"/>
      <w:marBottom w:val="0"/>
      <w:divBdr>
        <w:top w:val="none" w:sz="0" w:space="0" w:color="auto"/>
        <w:left w:val="none" w:sz="0" w:space="0" w:color="auto"/>
        <w:bottom w:val="none" w:sz="0" w:space="0" w:color="auto"/>
        <w:right w:val="none" w:sz="0" w:space="0" w:color="auto"/>
      </w:divBdr>
    </w:div>
    <w:div w:id="1808618944">
      <w:bodyDiv w:val="1"/>
      <w:marLeft w:val="0"/>
      <w:marRight w:val="0"/>
      <w:marTop w:val="0"/>
      <w:marBottom w:val="0"/>
      <w:divBdr>
        <w:top w:val="none" w:sz="0" w:space="0" w:color="auto"/>
        <w:left w:val="none" w:sz="0" w:space="0" w:color="auto"/>
        <w:bottom w:val="none" w:sz="0" w:space="0" w:color="auto"/>
        <w:right w:val="none" w:sz="0" w:space="0" w:color="auto"/>
      </w:divBdr>
    </w:div>
    <w:div w:id="2083796037">
      <w:bodyDiv w:val="1"/>
      <w:marLeft w:val="0"/>
      <w:marRight w:val="0"/>
      <w:marTop w:val="0"/>
      <w:marBottom w:val="0"/>
      <w:divBdr>
        <w:top w:val="none" w:sz="0" w:space="0" w:color="auto"/>
        <w:left w:val="none" w:sz="0" w:space="0" w:color="auto"/>
        <w:bottom w:val="none" w:sz="0" w:space="0" w:color="auto"/>
        <w:right w:val="none" w:sz="0" w:space="0" w:color="auto"/>
      </w:divBdr>
      <w:divsChild>
        <w:div w:id="1540894493">
          <w:marLeft w:val="0"/>
          <w:marRight w:val="0"/>
          <w:marTop w:val="0"/>
          <w:marBottom w:val="0"/>
          <w:divBdr>
            <w:top w:val="none" w:sz="0" w:space="0" w:color="auto"/>
            <w:left w:val="none" w:sz="0" w:space="0" w:color="auto"/>
            <w:bottom w:val="none" w:sz="0" w:space="0" w:color="auto"/>
            <w:right w:val="none" w:sz="0" w:space="0" w:color="auto"/>
          </w:divBdr>
        </w:div>
        <w:div w:id="1944073829">
          <w:marLeft w:val="0"/>
          <w:marRight w:val="0"/>
          <w:marTop w:val="0"/>
          <w:marBottom w:val="0"/>
          <w:divBdr>
            <w:top w:val="none" w:sz="0" w:space="0" w:color="auto"/>
            <w:left w:val="none" w:sz="0" w:space="0" w:color="auto"/>
            <w:bottom w:val="none" w:sz="0" w:space="0" w:color="auto"/>
            <w:right w:val="none" w:sz="0" w:space="0" w:color="auto"/>
          </w:divBdr>
        </w:div>
        <w:div w:id="1775591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imesciencejournal.biomedcentral.com/articles/10.1186/s40163-020-00129-2" TargetMode="External"/><Relationship Id="rId13" Type="http://schemas.openxmlformats.org/officeDocument/2006/relationships/image" Target="media/image3.png"/><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emerald.com/insight/search?q=Chedia%20Dhaoui"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www.jstor.org/stable/2746461" TargetMode="External"/><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www.emerald.com/insight/publication/issn/0736-3761"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yperlink" Target="https://www.emerald.com/insight/search?q=Lay%20Peng%20Tan" TargetMode="External"/><Relationship Id="rId28" Type="http://schemas.microsoft.com/office/2018/08/relationships/commentsExtensible" Target="commentsExtensible.xml"/><Relationship Id="rId10" Type="http://schemas.openxmlformats.org/officeDocument/2006/relationships/hyperlink" Target="https://crimesciencejournal.biomedcentral.com/articles/10.1186/s40163-020-00129-2" TargetMode="External"/><Relationship Id="rId19" Type="http://schemas.openxmlformats.org/officeDocument/2006/relationships/hyperlink" Target="https://doi.org/10.1371/journal.pone.0239441" TargetMode="External"/><Relationship Id="rId4" Type="http://schemas.openxmlformats.org/officeDocument/2006/relationships/settings" Target="settings.xml"/><Relationship Id="rId9" Type="http://schemas.openxmlformats.org/officeDocument/2006/relationships/hyperlink" Target="https://crimesciencejournal.biomedcentral.com/articles/10.1186/s40163-020-00129-2" TargetMode="External"/><Relationship Id="rId14" Type="http://schemas.openxmlformats.org/officeDocument/2006/relationships/comments" Target="comments.xml"/><Relationship Id="rId22" Type="http://schemas.openxmlformats.org/officeDocument/2006/relationships/hyperlink" Target="https://www.emerald.com/insight/search?q=Cynthia%20M.%20Webster"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67005-89E0-4557-AC43-99E2E4206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20</Pages>
  <Words>7121</Words>
  <Characters>40595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33</cp:revision>
  <dcterms:created xsi:type="dcterms:W3CDTF">2021-01-22T14:53:00Z</dcterms:created>
  <dcterms:modified xsi:type="dcterms:W3CDTF">2021-01-22T18:10:00Z</dcterms:modified>
</cp:coreProperties>
</file>