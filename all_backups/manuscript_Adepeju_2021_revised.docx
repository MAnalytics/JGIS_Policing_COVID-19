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146EAD" w:rsidRDefault="00635D7B" w:rsidP="000639B5">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635D7B" w:rsidRPr="00146EAD" w:rsidRDefault="00635D7B" w:rsidP="00635D7B">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635D7B" w:rsidRPr="00146EAD" w:rsidRDefault="00635D7B" w:rsidP="00635D7B">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1</w:t>
      </w:r>
      <w:r w:rsidRPr="00146EAD">
        <w:rPr>
          <w:rFonts w:ascii="Cambria" w:hAnsi="Cambria"/>
          <w:lang w:val="en-GB" w:eastAsia="zh-CN"/>
        </w:rPr>
        <w:t>Crime and Well-Being Big Data Centre, Manchester Metropolitan University, United Kingdom</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2</w:t>
      </w:r>
      <w:r w:rsidRPr="00146EAD">
        <w:rPr>
          <w:rFonts w:ascii="Cambria" w:hAnsi="Cambria"/>
          <w:lang w:val="en-GB" w:eastAsia="zh-CN"/>
        </w:rPr>
        <w:t>School of Science, Engineering and Environment, University of Salford, United Kingdom.</w:t>
      </w:r>
    </w:p>
    <w:p w:rsidR="00635D7B" w:rsidRPr="00146EAD" w:rsidRDefault="00BA4406" w:rsidP="00BA4406">
      <w:pPr>
        <w:autoSpaceDE w:val="0"/>
        <w:autoSpaceDN w:val="0"/>
        <w:adjustRightInd w:val="0"/>
        <w:snapToGrid w:val="0"/>
        <w:ind w:rightChars="100" w:right="200"/>
        <w:jc w:val="center"/>
        <w:rPr>
          <w:rFonts w:ascii="Cambria" w:hAnsi="Cambria"/>
          <w:lang w:val="en-GB" w:eastAsia="zh-CN"/>
        </w:rPr>
      </w:pPr>
      <w:r w:rsidRPr="00146EAD">
        <w:rPr>
          <w:rFonts w:ascii="Cambria" w:hAnsi="Cambria"/>
          <w:lang w:val="en-GB" w:eastAsia="zh-CN"/>
        </w:rPr>
        <w:t>E</w:t>
      </w:r>
      <w:r w:rsidR="00635D7B" w:rsidRPr="00146EAD">
        <w:rPr>
          <w:rFonts w:ascii="Cambria" w:hAnsi="Cambria"/>
          <w:lang w:val="en-GB" w:eastAsia="zh-CN"/>
        </w:rPr>
        <w:t xml:space="preserve">mail: </w:t>
      </w:r>
      <w:r w:rsidRPr="00146EAD">
        <w:rPr>
          <w:rFonts w:ascii="Cambria" w:hAnsi="Cambria"/>
          <w:lang w:val="en-GB" w:eastAsia="zh-CN"/>
        </w:rPr>
        <w:t>m.adepeju@mmu.ac.uk</w:t>
      </w:r>
    </w:p>
    <w:p w:rsidR="00D5226C" w:rsidRPr="00146EAD" w:rsidRDefault="00D5226C" w:rsidP="00BA4406">
      <w:pPr>
        <w:autoSpaceDE w:val="0"/>
        <w:autoSpaceDN w:val="0"/>
        <w:adjustRightInd w:val="0"/>
        <w:snapToGrid w:val="0"/>
        <w:ind w:rightChars="100" w:right="200"/>
        <w:jc w:val="center"/>
        <w:rPr>
          <w:rFonts w:ascii="Cambria" w:hAnsi="Cambria"/>
        </w:rPr>
      </w:pPr>
    </w:p>
    <w:p w:rsidR="00635D7B" w:rsidRPr="00146EAD" w:rsidRDefault="00635D7B" w:rsidP="00635D7B">
      <w:pPr>
        <w:spacing w:after="360"/>
        <w:jc w:val="center"/>
        <w:rPr>
          <w:rFonts w:ascii="Cambria" w:hAnsi="Cambria"/>
          <w:lang w:val="en-GB" w:eastAsia="zh-CN"/>
        </w:rPr>
      </w:pPr>
      <w:r w:rsidRPr="00146EAD">
        <w:rPr>
          <w:rFonts w:ascii="Cambria" w:hAnsi="Cambria"/>
          <w:lang w:val="en-GB" w:eastAsia="zh-CN"/>
        </w:rPr>
        <w:t xml:space="preserve">Keywords: </w:t>
      </w:r>
      <w:r w:rsidR="00B81234" w:rsidRPr="00146EAD">
        <w:rPr>
          <w:rFonts w:ascii="Cambria" w:hAnsi="Cambria"/>
          <w:lang w:val="en-GB" w:eastAsia="zh-CN"/>
        </w:rPr>
        <w:t xml:space="preserve">Inequality, </w:t>
      </w:r>
      <w:r w:rsidRPr="00146EAD">
        <w:rPr>
          <w:rFonts w:ascii="Cambria" w:hAnsi="Cambria"/>
          <w:lang w:val="en-GB" w:eastAsia="zh-CN"/>
        </w:rPr>
        <w:t>Policing, COVID-19 Pandemic, Sentiment Analysis, Visualization.</w:t>
      </w:r>
    </w:p>
    <w:p w:rsidR="00635D7B" w:rsidRPr="00146EAD" w:rsidRDefault="00635D7B" w:rsidP="00E14D52">
      <w:pPr>
        <w:pStyle w:val="1"/>
        <w:spacing w:beforeLines="50" w:before="120" w:afterLines="100" w:after="240"/>
        <w:ind w:leftChars="0" w:left="0"/>
        <w:jc w:val="left"/>
        <w:rPr>
          <w:color w:val="auto"/>
        </w:rPr>
      </w:pPr>
      <w:r w:rsidRPr="00146EAD">
        <w:rPr>
          <w:color w:val="auto"/>
        </w:rPr>
        <w:t>Abstract</w:t>
      </w:r>
    </w:p>
    <w:p w:rsidR="00635D7B" w:rsidRPr="00146EAD"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w:t>
      </w:r>
      <w:r w:rsidR="00F10B81" w:rsidRPr="00146EAD">
        <w:rPr>
          <w:rFonts w:ascii="Minion Pro Capt" w:hAnsi="Minion Pro Capt" w:cs="Times New Roman"/>
          <w:b w:val="0"/>
          <w:color w:val="auto"/>
          <w:sz w:val="20"/>
          <w:szCs w:val="20"/>
          <w:lang w:val="en-GB"/>
        </w:rPr>
        <w:t xml:space="preserve">during the pandemic </w:t>
      </w:r>
      <w:r w:rsidRPr="00146EAD">
        <w:rPr>
          <w:rFonts w:ascii="Minion Pro Capt" w:hAnsi="Minion Pro Capt" w:cs="Times New Roman"/>
          <w:b w:val="0"/>
          <w:color w:val="auto"/>
          <w:sz w:val="20"/>
          <w:szCs w:val="20"/>
          <w:lang w:val="en-GB"/>
        </w:rPr>
        <w:t>using Twitter data. We demonstrate the utility of our framework using 3-months of tweets across 42 police force areas (</w:t>
      </w:r>
      <w:del w:id="0" w:author="Monsuru Adepeju" w:date="2021-02-05T11:52:00Z">
        <w:r w:rsidRPr="00146EAD" w:rsidDel="00826F1E">
          <w:rPr>
            <w:rFonts w:ascii="Minion Pro Capt" w:hAnsi="Minion Pro Capt" w:cs="Times New Roman"/>
            <w:b w:val="0"/>
            <w:color w:val="auto"/>
            <w:sz w:val="20"/>
            <w:szCs w:val="20"/>
            <w:lang w:val="en-GB"/>
          </w:rPr>
          <w:delText>PFA</w:delText>
        </w:r>
      </w:del>
      <w:ins w:id="1" w:author="Monsuru Adepeju" w:date="2021-02-05T11:52:00Z">
        <w:r w:rsidR="00826F1E" w:rsidRPr="00826F1E">
          <w:t xml:space="preserve"> </w:t>
        </w:r>
        <w:proofErr w:type="spellStart"/>
        <w:r w:rsidR="00826F1E" w:rsidRPr="00826F1E">
          <w:rPr>
            <w:rFonts w:ascii="Minion Pro Capt" w:hAnsi="Minion Pro Capt" w:cs="Times New Roman"/>
            <w:b w:val="0"/>
            <w:color w:val="auto"/>
            <w:sz w:val="20"/>
            <w:szCs w:val="20"/>
            <w:lang w:val="en-GB"/>
          </w:rPr>
          <w:t>Pfa</w:t>
        </w:r>
      </w:ins>
      <w:r w:rsidRPr="00146EAD">
        <w:rPr>
          <w:rFonts w:ascii="Minion Pro Capt" w:hAnsi="Minion Pro Capt" w:cs="Times New Roman"/>
          <w:b w:val="0"/>
          <w:color w:val="auto"/>
          <w:sz w:val="20"/>
          <w:szCs w:val="20"/>
          <w:lang w:val="en-GB"/>
        </w:rPr>
        <w:t>s</w:t>
      </w:r>
      <w:proofErr w:type="spellEnd"/>
      <w:r w:rsidRPr="00146EAD">
        <w:rPr>
          <w:rFonts w:ascii="Minion Pro Capt" w:hAnsi="Minion Pro Capt" w:cs="Times New Roman"/>
          <w:b w:val="0"/>
          <w:color w:val="auto"/>
          <w:sz w:val="20"/>
          <w:szCs w:val="20"/>
          <w:lang w:val="en-GB"/>
        </w:rPr>
        <w:t xml:space="preserve">) of England and Wales (UK). The results reveal that public opinions on policing is overwhelmingly negative across space and time, and that these opinions have been most exacerbated by the COVID-19 pandemic in three specific </w:t>
      </w:r>
      <w:del w:id="2" w:author="Monsuru Adepeju" w:date="2021-02-05T11:52:00Z">
        <w:r w:rsidRPr="00146EAD" w:rsidDel="00826F1E">
          <w:rPr>
            <w:rFonts w:ascii="Minion Pro Capt" w:hAnsi="Minion Pro Capt" w:cs="Times New Roman"/>
            <w:b w:val="0"/>
            <w:color w:val="auto"/>
            <w:sz w:val="20"/>
            <w:szCs w:val="20"/>
            <w:lang w:val="en-GB"/>
          </w:rPr>
          <w:delText>PFA</w:delText>
        </w:r>
      </w:del>
      <w:ins w:id="3" w:author="Monsuru Adepeju" w:date="2021-02-05T11:52:00Z">
        <w:r w:rsidR="00826F1E" w:rsidRPr="00826F1E">
          <w:t xml:space="preserve"> </w:t>
        </w:r>
        <w:proofErr w:type="spellStart"/>
        <w:r w:rsidR="00826F1E" w:rsidRPr="00826F1E">
          <w:rPr>
            <w:rFonts w:ascii="Minion Pro Capt" w:hAnsi="Minion Pro Capt" w:cs="Times New Roman"/>
            <w:b w:val="0"/>
            <w:color w:val="auto"/>
            <w:sz w:val="20"/>
            <w:szCs w:val="20"/>
            <w:lang w:val="en-GB"/>
          </w:rPr>
          <w:t>Pfa</w:t>
        </w:r>
      </w:ins>
      <w:r w:rsidRPr="00146EAD">
        <w:rPr>
          <w:rFonts w:ascii="Minion Pro Capt" w:hAnsi="Minion Pro Capt" w:cs="Times New Roman"/>
          <w:b w:val="0"/>
          <w:color w:val="auto"/>
          <w:sz w:val="20"/>
          <w:szCs w:val="20"/>
          <w:lang w:val="en-GB"/>
        </w:rPr>
        <w:t>s</w:t>
      </w:r>
      <w:proofErr w:type="spellEnd"/>
      <w:r w:rsidRPr="00146EAD">
        <w:rPr>
          <w:rFonts w:ascii="Minion Pro Capt" w:hAnsi="Minion Pro Capt" w:cs="Times New Roman"/>
          <w:b w:val="0"/>
          <w:color w:val="auto"/>
          <w:sz w:val="20"/>
          <w:szCs w:val="20"/>
          <w:lang w:val="en-GB"/>
        </w:rPr>
        <w:t xml:space="preserve">,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Pr="00146EAD" w:rsidRDefault="00635D7B" w:rsidP="00635D7B">
      <w:pPr>
        <w:pStyle w:val="1"/>
        <w:spacing w:before="240" w:afterLines="150" w:after="360"/>
        <w:ind w:leftChars="0" w:left="0"/>
        <w:rPr>
          <w:color w:val="auto"/>
        </w:rPr>
      </w:pPr>
      <w:r w:rsidRPr="00146EAD">
        <w:rPr>
          <w:color w:val="auto"/>
        </w:rPr>
        <w:t>1. Introduction</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For decades, the process of measuring outcomes of policing efforts – how those efforts have impacted public trust 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Lan01 \l 2057 </w:instrText>
          </w:r>
          <w:r w:rsidR="00995C19"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[1]</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Mas81 \l 2057 </w:instrText>
          </w:r>
          <w:r w:rsidR="00995C19"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[2]</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146EAD">
            <w:rPr>
              <w:rFonts w:ascii="Minion Pro Capt" w:hAnsi="Minion Pro Capt" w:cs="Times New Roman"/>
              <w:b w:val="0"/>
              <w:color w:val="auto"/>
              <w:sz w:val="20"/>
              <w:szCs w:val="20"/>
              <w:lang w:val="en-GB"/>
            </w:rPr>
            <w:fldChar w:fldCharType="begin"/>
          </w:r>
          <w:r w:rsidR="00E176C1" w:rsidRPr="00146EAD">
            <w:rPr>
              <w:rFonts w:ascii="Minion Pro Capt" w:hAnsi="Minion Pro Capt" w:cs="Times New Roman"/>
              <w:b w:val="0"/>
              <w:color w:val="auto"/>
              <w:sz w:val="20"/>
              <w:szCs w:val="20"/>
              <w:lang w:val="en-GB"/>
            </w:rPr>
            <w:instrText xml:space="preserve">CITATION Mes \l 2057 </w:instrText>
          </w:r>
          <w:r w:rsidR="00995C19"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[3]</w:t>
          </w:r>
          <w:r w:rsidR="00995C19"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Liu12 \l 2057 </w:instrText>
          </w:r>
          <w:r w:rsidR="00845502"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[4]</w:t>
          </w:r>
          <w:r w:rsidR="0084550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Opinion mining is the technique of extracting sentiment from social media data using computational methods</w:t>
      </w:r>
      <w:r w:rsidR="002F10DE">
        <w:rPr>
          <w:rFonts w:ascii="Minion Pro Capt" w:hAnsi="Minion Pro Capt" w:cs="Times New Roman"/>
          <w:b w:val="0"/>
          <w:color w:val="FF0000"/>
          <w:sz w:val="20"/>
          <w:szCs w:val="20"/>
          <w:lang w:val="en-GB"/>
        </w:rPr>
        <w:t xml:space="preserve"> </w:t>
      </w:r>
      <w:customXmlInsRangeStart w:id="4" w:author="Monsuru Adepeju" w:date="2021-02-05T10:28:00Z"/>
      <w:sdt>
        <w:sdtPr>
          <w:rPr>
            <w:rFonts w:ascii="Minion Pro Capt" w:hAnsi="Minion Pro Capt" w:cs="Times New Roman"/>
            <w:b w:val="0"/>
            <w:color w:val="FF0000"/>
            <w:sz w:val="20"/>
            <w:szCs w:val="20"/>
            <w:lang w:val="en-GB"/>
          </w:rPr>
          <w:id w:val="-1074509378"/>
          <w:citation/>
        </w:sdtPr>
        <w:sdtContent>
          <w:customXmlInsRangeEnd w:id="4"/>
          <w:ins w:id="5" w:author="Monsuru Adepeju" w:date="2021-02-05T10:28:00Z">
            <w:r w:rsidR="002F10DE">
              <w:rPr>
                <w:rFonts w:ascii="Minion Pro Capt" w:hAnsi="Minion Pro Capt" w:cs="Times New Roman"/>
                <w:b w:val="0"/>
                <w:color w:val="FF0000"/>
                <w:sz w:val="20"/>
                <w:szCs w:val="20"/>
                <w:lang w:val="en-GB"/>
              </w:rPr>
              <w:fldChar w:fldCharType="begin"/>
            </w:r>
            <w:r w:rsidR="002F10DE">
              <w:rPr>
                <w:rFonts w:ascii="Minion Pro Capt" w:hAnsi="Minion Pro Capt" w:cs="Times New Roman"/>
                <w:b w:val="0"/>
                <w:color w:val="FF0000"/>
                <w:sz w:val="20"/>
                <w:szCs w:val="20"/>
                <w:lang w:val="en-GB"/>
              </w:rPr>
              <w:instrText xml:space="preserve"> CITATION Bal14 \l 2057 </w:instrText>
            </w:r>
          </w:ins>
          <w:r w:rsidR="002F10DE">
            <w:rPr>
              <w:rFonts w:ascii="Minion Pro Capt" w:hAnsi="Minion Pro Capt" w:cs="Times New Roman"/>
              <w:b w:val="0"/>
              <w:color w:val="FF0000"/>
              <w:sz w:val="20"/>
              <w:szCs w:val="20"/>
              <w:lang w:val="en-GB"/>
            </w:rPr>
            <w:fldChar w:fldCharType="separate"/>
          </w:r>
          <w:ins w:id="6" w:author="Monsuru Adepeju" w:date="2021-02-05T10:28:00Z">
            <w:r w:rsidR="002F10DE" w:rsidRPr="002F10DE">
              <w:rPr>
                <w:rFonts w:ascii="Minion Pro Capt" w:hAnsi="Minion Pro Capt" w:cs="Times New Roman"/>
                <w:noProof/>
                <w:color w:val="FF0000"/>
                <w:sz w:val="20"/>
                <w:szCs w:val="20"/>
                <w:lang w:val="en-GB"/>
              </w:rPr>
              <w:t>[5]</w:t>
            </w:r>
            <w:r w:rsidR="002F10DE">
              <w:rPr>
                <w:rFonts w:ascii="Minion Pro Capt" w:hAnsi="Minion Pro Capt" w:cs="Times New Roman"/>
                <w:b w:val="0"/>
                <w:color w:val="FF0000"/>
                <w:sz w:val="20"/>
                <w:szCs w:val="20"/>
                <w:lang w:val="en-GB"/>
              </w:rPr>
              <w:fldChar w:fldCharType="end"/>
            </w:r>
          </w:ins>
          <w:customXmlInsRangeStart w:id="7" w:author="Monsuru Adepeju" w:date="2021-02-05T10:28:00Z"/>
        </w:sdtContent>
      </w:sdt>
      <w:customXmlInsRangeEnd w:id="7"/>
      <w:ins w:id="8" w:author="Monsuru Adepeju" w:date="2021-02-05T10:28:00Z">
        <w:r w:rsidR="002F10DE">
          <w:rPr>
            <w:rFonts w:ascii="Minion Pro Capt" w:hAnsi="Minion Pro Capt" w:cs="Times New Roman"/>
            <w:b w:val="0"/>
            <w:color w:val="FF0000"/>
            <w:sz w:val="20"/>
            <w:szCs w:val="20"/>
            <w:lang w:val="en-GB"/>
          </w:rPr>
          <w:t xml:space="preserve"> </w:t>
        </w:r>
      </w:ins>
      <w:customXmlInsRangeStart w:id="9" w:author="Monsuru Adepeju" w:date="2021-02-05T10:28:00Z"/>
      <w:sdt>
        <w:sdtPr>
          <w:rPr>
            <w:rFonts w:ascii="Minion Pro Capt" w:hAnsi="Minion Pro Capt" w:cs="Times New Roman"/>
            <w:b w:val="0"/>
            <w:color w:val="FF0000"/>
            <w:sz w:val="20"/>
            <w:szCs w:val="20"/>
            <w:lang w:val="en-GB"/>
          </w:rPr>
          <w:id w:val="580948194"/>
          <w:citation/>
        </w:sdtPr>
        <w:sdtContent>
          <w:customXmlInsRangeEnd w:id="9"/>
          <w:ins w:id="10" w:author="Monsuru Adepeju" w:date="2021-02-05T10:28:00Z">
            <w:r w:rsidR="002F10DE">
              <w:rPr>
                <w:rFonts w:ascii="Minion Pro Capt" w:hAnsi="Minion Pro Capt" w:cs="Times New Roman"/>
                <w:b w:val="0"/>
                <w:color w:val="FF0000"/>
                <w:sz w:val="20"/>
                <w:szCs w:val="20"/>
                <w:lang w:val="en-GB"/>
              </w:rPr>
              <w:fldChar w:fldCharType="begin"/>
            </w:r>
            <w:r w:rsidR="002F10DE">
              <w:rPr>
                <w:rFonts w:ascii="Minion Pro Capt" w:hAnsi="Minion Pro Capt" w:cs="Times New Roman"/>
                <w:b w:val="0"/>
                <w:color w:val="FF0000"/>
                <w:sz w:val="20"/>
                <w:szCs w:val="20"/>
                <w:lang w:val="en-GB"/>
              </w:rPr>
              <w:instrText xml:space="preserve"> CITATION BLi15 \l 2057 </w:instrText>
            </w:r>
          </w:ins>
          <w:r w:rsidR="002F10DE">
            <w:rPr>
              <w:rFonts w:ascii="Minion Pro Capt" w:hAnsi="Minion Pro Capt" w:cs="Times New Roman"/>
              <w:b w:val="0"/>
              <w:color w:val="FF0000"/>
              <w:sz w:val="20"/>
              <w:szCs w:val="20"/>
              <w:lang w:val="en-GB"/>
            </w:rPr>
            <w:fldChar w:fldCharType="separate"/>
          </w:r>
          <w:ins w:id="11" w:author="Monsuru Adepeju" w:date="2021-02-05T10:28:00Z">
            <w:r w:rsidR="002F10DE" w:rsidRPr="002F10DE">
              <w:rPr>
                <w:rFonts w:ascii="Minion Pro Capt" w:hAnsi="Minion Pro Capt" w:cs="Times New Roman"/>
                <w:noProof/>
                <w:color w:val="FF0000"/>
                <w:sz w:val="20"/>
                <w:szCs w:val="20"/>
                <w:lang w:val="en-GB"/>
              </w:rPr>
              <w:t>[6]</w:t>
            </w:r>
            <w:r w:rsidR="002F10DE">
              <w:rPr>
                <w:rFonts w:ascii="Minion Pro Capt" w:hAnsi="Minion Pro Capt" w:cs="Times New Roman"/>
                <w:b w:val="0"/>
                <w:color w:val="FF0000"/>
                <w:sz w:val="20"/>
                <w:szCs w:val="20"/>
                <w:lang w:val="en-GB"/>
              </w:rPr>
              <w:fldChar w:fldCharType="end"/>
            </w:r>
          </w:ins>
          <w:customXmlInsRangeStart w:id="12" w:author="Monsuru Adepeju" w:date="2021-02-05T10:28:00Z"/>
        </w:sdtContent>
      </w:sdt>
      <w:customXmlInsRangeEnd w:id="12"/>
      <w:r w:rsidRPr="00146EAD">
        <w:rPr>
          <w:rFonts w:ascii="Minion Pro Capt" w:hAnsi="Minion Pro Capt" w:cs="Times New Roman"/>
          <w:b w:val="0"/>
          <w:color w:val="auto"/>
          <w:sz w:val="20"/>
          <w:szCs w:val="20"/>
          <w:lang w:val="en-GB"/>
        </w:rPr>
        <w:t xml:space="preserve">. 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Ist18 \l 2057 </w:instrText>
          </w:r>
          <w:r w:rsidR="00845502"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[5]</w:t>
          </w:r>
          <w:r w:rsidR="00845502" w:rsidRPr="00146EAD">
            <w:rPr>
              <w:rFonts w:ascii="Minion Pro Capt" w:hAnsi="Minion Pro Capt" w:cs="Times New Roman"/>
              <w:b w:val="0"/>
              <w:color w:val="auto"/>
              <w:sz w:val="20"/>
              <w:szCs w:val="20"/>
              <w:lang w:val="en-GB"/>
            </w:rPr>
            <w:fldChar w:fldCharType="end"/>
          </w:r>
        </w:sdtContent>
      </w:sdt>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Han19 \l 2057 </w:instrText>
          </w:r>
          <w:r w:rsidR="00214C3D"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[6]</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Lau20 \l 2057 </w:instrText>
          </w:r>
          <w:r w:rsidR="00214C3D"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[7]</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Lan01 \l 2057 </w:instrText>
          </w:r>
          <w:r w:rsidR="00214C3D"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[1]</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 xml:space="preserve">hashtag to 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146EAD">
            <w:rPr>
              <w:rFonts w:ascii="Minion Pro Capt" w:hAnsi="Minion Pro Capt" w:cs="Times New Roman"/>
              <w:b w:val="0"/>
              <w:color w:val="auto"/>
              <w:sz w:val="20"/>
              <w:szCs w:val="20"/>
              <w:lang w:val="en-GB"/>
            </w:rPr>
            <w:fldChar w:fldCharType="begin"/>
          </w:r>
          <w:r w:rsidR="00EE4EB8" w:rsidRPr="00146EAD">
            <w:rPr>
              <w:rFonts w:ascii="Minion Pro Capt" w:hAnsi="Minion Pro Capt" w:cs="Times New Roman"/>
              <w:b w:val="0"/>
              <w:color w:val="auto"/>
              <w:sz w:val="20"/>
              <w:szCs w:val="20"/>
              <w:lang w:val="en-GB"/>
            </w:rPr>
            <w:instrText xml:space="preserve">CITATION Chu \l 2057 </w:instrText>
          </w:r>
          <w:r w:rsidR="00B73B65"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[8]</w:t>
          </w:r>
          <w:r w:rsidR="00B73B65" w:rsidRPr="00146EAD">
            <w:rPr>
              <w:rFonts w:ascii="Minion Pro Capt" w:hAnsi="Minion Pro Capt" w:cs="Times New Roman"/>
              <w:b w:val="0"/>
              <w:color w:val="auto"/>
              <w:sz w:val="20"/>
              <w:szCs w:val="20"/>
              <w:lang w:val="en-GB"/>
            </w:rPr>
            <w:fldChar w:fldCharType="end"/>
          </w:r>
        </w:sdtContent>
      </w:sdt>
      <w:r w:rsidR="00B73B65"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146EAD">
            <w:rPr>
              <w:rFonts w:ascii="Minion Pro Capt" w:hAnsi="Minion Pro Capt" w:cs="Times New Roman"/>
              <w:b w:val="0"/>
              <w:color w:val="auto"/>
              <w:sz w:val="20"/>
              <w:szCs w:val="20"/>
              <w:lang w:val="en-GB"/>
            </w:rPr>
            <w:fldChar w:fldCharType="begin"/>
          </w:r>
          <w:r w:rsidR="00B73B65" w:rsidRPr="00146EAD">
            <w:rPr>
              <w:rFonts w:ascii="Minion Pro Capt" w:hAnsi="Minion Pro Capt" w:cs="Times New Roman"/>
              <w:b w:val="0"/>
              <w:color w:val="auto"/>
              <w:sz w:val="20"/>
              <w:szCs w:val="20"/>
              <w:lang w:val="en-GB"/>
            </w:rPr>
            <w:instrText xml:space="preserve"> CITATION Xue201 \l 2057 </w:instrText>
          </w:r>
          <w:r w:rsidR="00B73B65" w:rsidRPr="00146EAD">
            <w:rPr>
              <w:rFonts w:ascii="Minion Pro Capt" w:hAnsi="Minion Pro Capt" w:cs="Times New Roman"/>
              <w:b w:val="0"/>
              <w:color w:val="auto"/>
              <w:sz w:val="20"/>
              <w:szCs w:val="20"/>
              <w:lang w:val="en-GB"/>
            </w:rPr>
            <w:fldChar w:fldCharType="separate"/>
          </w:r>
          <w:r w:rsidR="008E30C0" w:rsidRPr="00146EAD">
            <w:rPr>
              <w:rFonts w:ascii="Minion Pro Capt" w:hAnsi="Minion Pro Capt" w:cs="Times New Roman"/>
              <w:b w:val="0"/>
              <w:noProof/>
              <w:color w:val="auto"/>
              <w:sz w:val="20"/>
              <w:szCs w:val="20"/>
              <w:lang w:val="en-GB"/>
            </w:rPr>
            <w:t>[9]</w:t>
          </w:r>
          <w:r w:rsidR="00B73B65"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146EAD">
        <w:rPr>
          <w:b w:val="0"/>
          <w:color w:val="auto"/>
          <w:sz w:val="20"/>
          <w:szCs w:val="20"/>
          <w:vertAlign w:val="superscript"/>
          <w:rPrChange w:id="13" w:author="Monsuru Adepeju" w:date="2021-02-05T10:06:00Z">
            <w:rPr>
              <w:b w:val="0"/>
              <w:sz w:val="20"/>
              <w:szCs w:val="20"/>
              <w:vertAlign w:val="superscript"/>
            </w:rPr>
          </w:rPrChange>
        </w:rPr>
        <w:footnoteReference w:id="1"/>
      </w:r>
      <w:r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4" w:author="Monsuru Adepeju" w:date="2021-02-05T10:06:00Z">
                <w:rPr>
                  <w:rFonts w:ascii="Minion Pro Capt" w:hAnsi="Minion Pro Capt" w:cs="Times New Roman"/>
                  <w:b w:val="0"/>
                  <w:color w:val="auto"/>
                  <w:sz w:val="20"/>
                  <w:szCs w:val="20"/>
                  <w:lang w:val="en-GB"/>
                </w:rPr>
              </w:rPrChange>
            </w:rPr>
            <w:instrText xml:space="preserve"> CITATION Jia \l 2057 </w:instrText>
          </w:r>
          <w:r w:rsidR="000002B2" w:rsidRPr="00146EAD">
            <w:rPr>
              <w:rFonts w:ascii="Minion Pro Capt" w:hAnsi="Minion Pro Capt" w:cs="Times New Roman"/>
              <w:b w:val="0"/>
              <w:color w:val="auto"/>
              <w:sz w:val="20"/>
              <w:szCs w:val="20"/>
              <w:lang w:val="en-GB"/>
              <w:rPrChange w:id="15"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[10]</w:t>
          </w:r>
          <w:r w:rsidR="000002B2" w:rsidRPr="00146EAD">
            <w:rPr>
              <w:rFonts w:ascii="Minion Pro Capt" w:hAnsi="Minion Pro Capt" w:cs="Times New Roman"/>
              <w:b w:val="0"/>
              <w:color w:val="auto"/>
              <w:sz w:val="20"/>
              <w:szCs w:val="20"/>
              <w:lang w:val="en-GB"/>
            </w:rPr>
            <w:fldChar w:fldCharType="end"/>
          </w:r>
        </w:sdtContent>
      </w:sdt>
      <w:r w:rsidR="000002B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6" w:author="Monsuru Adepeju" w:date="2021-02-05T10:06:00Z">
                <w:rPr>
                  <w:rFonts w:ascii="Minion Pro Capt" w:hAnsi="Minion Pro Capt" w:cs="Times New Roman"/>
                  <w:b w:val="0"/>
                  <w:color w:val="auto"/>
                  <w:sz w:val="20"/>
                  <w:szCs w:val="20"/>
                  <w:lang w:val="en-GB"/>
                </w:rPr>
              </w:rPrChange>
            </w:rPr>
            <w:instrText xml:space="preserve"> CITATION Pau17 \l 2057 </w:instrText>
          </w:r>
          <w:r w:rsidR="000002B2" w:rsidRPr="00146EAD">
            <w:rPr>
              <w:rFonts w:ascii="Minion Pro Capt" w:hAnsi="Minion Pro Capt" w:cs="Times New Roman"/>
              <w:b w:val="0"/>
              <w:color w:val="auto"/>
              <w:sz w:val="20"/>
              <w:szCs w:val="20"/>
              <w:lang w:val="en-GB"/>
              <w:rPrChange w:id="17"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[11]</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146EAD">
        <w:rPr>
          <w:rFonts w:ascii="Minion Pro Capt" w:hAnsi="Minion Pro Capt" w:cs="Times New Roman"/>
          <w:b w:val="0"/>
          <w:color w:val="auto"/>
          <w:sz w:val="20"/>
          <w:szCs w:val="20"/>
          <w:lang w:val="en-GB"/>
        </w:rPr>
        <w:t>is estimated</w:t>
      </w:r>
      <w:proofErr w:type="gramEnd"/>
      <w:r w:rsidRPr="00146EAD">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8" w:author="Monsuru Adepeju" w:date="2021-02-05T10:06:00Z">
                <w:rPr>
                  <w:rFonts w:ascii="Minion Pro Capt" w:hAnsi="Minion Pro Capt" w:cs="Times New Roman"/>
                  <w:b w:val="0"/>
                  <w:color w:val="auto"/>
                  <w:sz w:val="20"/>
                  <w:szCs w:val="20"/>
                  <w:lang w:val="en-GB"/>
                </w:rPr>
              </w:rPrChange>
            </w:rPr>
            <w:instrText xml:space="preserve"> CITATION Mal15 \l 2057 </w:instrText>
          </w:r>
          <w:r w:rsidR="000002B2" w:rsidRPr="00146EAD">
            <w:rPr>
              <w:rFonts w:ascii="Minion Pro Capt" w:hAnsi="Minion Pro Capt" w:cs="Times New Roman"/>
              <w:b w:val="0"/>
              <w:color w:val="auto"/>
              <w:sz w:val="20"/>
              <w:szCs w:val="20"/>
              <w:lang w:val="en-GB"/>
              <w:rPrChange w:id="19"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[12]</w:t>
          </w:r>
          <w:r w:rsidR="000002B2"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20" w:author="Monsuru Adepeju" w:date="2021-02-05T10:06:00Z">
                <w:rPr>
                  <w:rFonts w:ascii="Minion Pro Capt" w:hAnsi="Minion Pro Capt" w:cs="Times New Roman"/>
                  <w:b w:val="0"/>
                  <w:color w:val="auto"/>
                  <w:sz w:val="20"/>
                  <w:szCs w:val="20"/>
                  <w:lang w:val="en-GB"/>
                </w:rPr>
              </w:rPrChange>
            </w:rPr>
            <w:instrText xml:space="preserve"> CITATION Pav15 \l 2057 </w:instrText>
          </w:r>
          <w:r w:rsidR="000002B2" w:rsidRPr="00146EAD">
            <w:rPr>
              <w:rFonts w:ascii="Minion Pro Capt" w:hAnsi="Minion Pro Capt" w:cs="Times New Roman"/>
              <w:b w:val="0"/>
              <w:color w:val="auto"/>
              <w:sz w:val="20"/>
              <w:szCs w:val="20"/>
              <w:lang w:val="en-GB"/>
              <w:rPrChange w:id="21"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 xml:space="preserve"> [13]</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ins w:id="22" w:author="Monsuru Adepeju" w:date="2021-02-05T10:11:00Z">
        <w:r w:rsidR="00146EAD">
          <w:rPr>
            <w:rFonts w:ascii="Minion Pro Capt" w:hAnsi="Minion Pro Capt" w:cs="Times New Roman"/>
            <w:b w:val="0"/>
            <w:color w:val="auto"/>
            <w:sz w:val="20"/>
            <w:szCs w:val="20"/>
            <w:lang w:val="en-GB"/>
          </w:rPr>
          <w:t>z</w:t>
        </w:r>
      </w:ins>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146EAD">
            <w:rPr>
              <w:rFonts w:ascii="Minion Pro Capt" w:hAnsi="Minion Pro Capt" w:cs="Times New Roman"/>
              <w:b w:val="0"/>
              <w:color w:val="auto"/>
              <w:sz w:val="20"/>
              <w:szCs w:val="20"/>
              <w:lang w:val="en-GB"/>
            </w:rPr>
            <w:fldChar w:fldCharType="begin"/>
          </w:r>
          <w:r w:rsidR="004D1AC8" w:rsidRPr="00146EAD">
            <w:rPr>
              <w:rFonts w:ascii="Minion Pro Capt" w:hAnsi="Minion Pro Capt" w:cs="Times New Roman"/>
              <w:b w:val="0"/>
              <w:color w:val="auto"/>
              <w:sz w:val="20"/>
              <w:szCs w:val="20"/>
              <w:lang w:val="en-GB"/>
              <w:rPrChange w:id="23" w:author="Monsuru Adepeju" w:date="2021-02-05T10:06:00Z">
                <w:rPr>
                  <w:rFonts w:ascii="Minion Pro Capt" w:hAnsi="Minion Pro Capt" w:cs="Times New Roman"/>
                  <w:b w:val="0"/>
                  <w:color w:val="auto"/>
                  <w:sz w:val="20"/>
                  <w:szCs w:val="20"/>
                  <w:lang w:val="en-GB"/>
                </w:rPr>
              </w:rPrChange>
            </w:rPr>
            <w:instrText xml:space="preserve"> CITATION Kel61 \l 2057 </w:instrText>
          </w:r>
          <w:r w:rsidR="004D1AC8" w:rsidRPr="00146EAD">
            <w:rPr>
              <w:rFonts w:ascii="Minion Pro Capt" w:hAnsi="Minion Pro Capt" w:cs="Times New Roman"/>
              <w:b w:val="0"/>
              <w:color w:val="auto"/>
              <w:sz w:val="20"/>
              <w:szCs w:val="20"/>
              <w:lang w:val="en-GB"/>
              <w:rPrChange w:id="24"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[14]</w:t>
          </w:r>
          <w:r w:rsidR="004D1AC8" w:rsidRPr="00146EAD">
            <w:rPr>
              <w:rFonts w:ascii="Minion Pro Capt" w:hAnsi="Minion Pro Capt" w:cs="Times New Roman"/>
              <w:b w:val="0"/>
              <w:color w:val="auto"/>
              <w:sz w:val="20"/>
              <w:szCs w:val="20"/>
              <w:lang w:val="en-GB"/>
            </w:rPr>
            <w:fldChar w:fldCharType="end"/>
          </w:r>
        </w:sdtContent>
      </w:sdt>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146EAD">
        <w:rPr>
          <w:rFonts w:ascii="Minion Pro Capt" w:hAnsi="Minion Pro Capt" w:cs="Times New Roman"/>
          <w:b w:val="0"/>
          <w:color w:val="auto"/>
          <w:sz w:val="20"/>
          <w:szCs w:val="20"/>
          <w:lang w:val="en-GB"/>
        </w:rPr>
        <w:t xml:space="preserve">inequalities </w:t>
      </w:r>
      <w:r w:rsidRPr="00146EAD">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ins w:id="25" w:author="Monsuru Adepeju" w:date="2021-02-05T11:54:00Z">
        <w:r w:rsidR="00826F1E" w:rsidRPr="00826F1E">
          <w:rPr>
            <w:rFonts w:ascii="Minion Pro Capt" w:hAnsi="Minion Pro Capt" w:cs="Times New Roman"/>
            <w:b w:val="0"/>
            <w:color w:val="auto"/>
            <w:sz w:val="20"/>
            <w:szCs w:val="20"/>
            <w:lang w:val="en-GB"/>
          </w:rPr>
          <w:t>Pfa</w:t>
        </w:r>
      </w:ins>
      <w:proofErr w:type="spellEnd"/>
      <w:del w:id="26" w:author="Monsuru Adepeju" w:date="2021-02-05T11:54:00Z">
        <w:r w:rsidRPr="00FE5A64" w:rsidDel="00826F1E">
          <w:rPr>
            <w:rFonts w:ascii="Minion Pro Capt" w:hAnsi="Minion Pro Capt" w:cs="Times New Roman"/>
            <w:b w:val="0"/>
            <w:color w:val="auto"/>
            <w:sz w:val="20"/>
            <w:szCs w:val="20"/>
            <w:lang w:val="en-GB"/>
          </w:rPr>
          <w:delText>PFA</w:delText>
        </w:r>
      </w:del>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An important aspect of opinion analysis is the representation of the results.</w:t>
      </w:r>
      <w:r w:rsidR="008D468C" w:rsidRPr="00826F1E">
        <w:rPr>
          <w:rFonts w:ascii="Minion Pro Capt" w:hAnsi="Minion Pro Capt" w:cs="Times New Roman"/>
          <w:b w:val="0"/>
          <w:color w:val="auto"/>
          <w:sz w:val="20"/>
          <w:szCs w:val="20"/>
          <w:lang w:val="en-GB"/>
        </w:rPr>
        <w:t xml:space="preserve"> </w:t>
      </w:r>
      <w:proofErr w:type="spellStart"/>
      <w:ins w:id="27" w:author="Monsuru Adepeju" w:date="2021-02-05T12:08:00Z">
        <w:r w:rsidR="0084451B">
          <w:rPr>
            <w:rFonts w:ascii="Minion Pro Capt" w:hAnsi="Minion Pro Capt" w:cs="Times New Roman"/>
            <w:b w:val="0"/>
            <w:color w:val="auto"/>
            <w:sz w:val="20"/>
            <w:szCs w:val="20"/>
            <w:lang w:val="en-GB"/>
          </w:rPr>
          <w:t>Kucher</w:t>
        </w:r>
        <w:proofErr w:type="spellEnd"/>
        <w:r w:rsidR="0084451B">
          <w:rPr>
            <w:rFonts w:ascii="Minion Pro Capt" w:hAnsi="Minion Pro Capt" w:cs="Times New Roman"/>
            <w:b w:val="0"/>
            <w:color w:val="auto"/>
            <w:sz w:val="20"/>
            <w:szCs w:val="20"/>
            <w:lang w:val="en-GB"/>
          </w:rPr>
          <w:t xml:space="preserve"> et al. </w:t>
        </w:r>
      </w:ins>
      <w:sdt>
        <w:sdtPr>
          <w:rPr>
            <w:rFonts w:ascii="Minion Pro Capt" w:hAnsi="Minion Pro Capt" w:cs="Times New Roman"/>
            <w:b w:val="0"/>
            <w:color w:val="auto"/>
            <w:sz w:val="20"/>
            <w:szCs w:val="20"/>
            <w:lang w:val="en-GB"/>
          </w:rPr>
          <w:id w:val="-143894413"/>
          <w:citation/>
        </w:sdtPr>
        <w:sdtEndPr/>
        <w:sdtContent>
          <w:r w:rsidR="008D468C" w:rsidRPr="00146EAD">
            <w:rPr>
              <w:rFonts w:ascii="Minion Pro Capt" w:hAnsi="Minion Pro Capt" w:cs="Times New Roman"/>
              <w:b w:val="0"/>
              <w:color w:val="auto"/>
              <w:sz w:val="20"/>
              <w:szCs w:val="20"/>
              <w:lang w:val="en-GB"/>
            </w:rPr>
            <w:fldChar w:fldCharType="begin"/>
          </w:r>
          <w:ins w:id="28" w:author="Monsuru Adepeju" w:date="2021-02-05T12:07:00Z">
            <w:r w:rsidR="0084451B">
              <w:rPr>
                <w:rFonts w:ascii="Minion Pro Capt" w:hAnsi="Minion Pro Capt" w:cs="Times New Roman"/>
                <w:b w:val="0"/>
                <w:color w:val="auto"/>
                <w:sz w:val="20"/>
                <w:szCs w:val="20"/>
                <w:lang w:val="en-GB"/>
                <w:rPrChange w:id="29" w:author="Monsuru Adepeju" w:date="2021-02-05T10:06:00Z">
                  <w:rPr>
                    <w:rFonts w:ascii="Minion Pro Capt" w:hAnsi="Minion Pro Capt" w:cs="Times New Roman"/>
                    <w:b w:val="0"/>
                    <w:color w:val="auto"/>
                    <w:sz w:val="20"/>
                    <w:szCs w:val="20"/>
                    <w:lang w:val="en-GB"/>
                  </w:rPr>
                </w:rPrChange>
              </w:rPr>
              <w:instrText xml:space="preserve">CITATION Kuc18 \l 2057 </w:instrText>
            </w:r>
          </w:ins>
          <w:del w:id="30" w:author="Monsuru Adepeju" w:date="2021-02-05T12:07:00Z">
            <w:r w:rsidR="008D468C" w:rsidRPr="00146EAD" w:rsidDel="0084451B">
              <w:rPr>
                <w:rFonts w:ascii="Minion Pro Capt" w:hAnsi="Minion Pro Capt" w:cs="Times New Roman"/>
                <w:b w:val="0"/>
                <w:color w:val="auto"/>
                <w:sz w:val="20"/>
                <w:szCs w:val="20"/>
                <w:lang w:val="en-GB"/>
                <w:rPrChange w:id="31" w:author="Monsuru Adepeju" w:date="2021-02-05T10:06:00Z">
                  <w:rPr>
                    <w:rFonts w:ascii="Minion Pro Capt" w:hAnsi="Minion Pro Capt" w:cs="Times New Roman"/>
                    <w:b w:val="0"/>
                    <w:color w:val="auto"/>
                    <w:sz w:val="20"/>
                    <w:szCs w:val="20"/>
                    <w:lang w:val="en-GB"/>
                  </w:rPr>
                </w:rPrChange>
              </w:rPr>
              <w:delInstrText xml:space="preserve"> CITATION Kuc18 \l 2057 </w:delInstrText>
            </w:r>
          </w:del>
          <w:r w:rsidR="008D468C" w:rsidRPr="00146EAD">
            <w:rPr>
              <w:rFonts w:ascii="Minion Pro Capt" w:hAnsi="Minion Pro Capt" w:cs="Times New Roman"/>
              <w:b w:val="0"/>
              <w:color w:val="auto"/>
              <w:sz w:val="20"/>
              <w:szCs w:val="20"/>
              <w:lang w:val="en-GB"/>
              <w:rPrChange w:id="32" w:author="Monsuru Adepeju" w:date="2021-02-05T10:06:00Z">
                <w:rPr>
                  <w:rFonts w:ascii="Minion Pro Capt" w:hAnsi="Minion Pro Capt" w:cs="Times New Roman"/>
                  <w:b w:val="0"/>
                  <w:color w:val="auto"/>
                  <w:sz w:val="20"/>
                  <w:szCs w:val="20"/>
                  <w:lang w:val="en-GB"/>
                </w:rPr>
              </w:rPrChange>
            </w:rPr>
            <w:fldChar w:fldCharType="separate"/>
          </w:r>
          <w:ins w:id="33" w:author="Monsuru Adepeju" w:date="2021-02-05T12:07:00Z">
            <w:r w:rsidR="0084451B" w:rsidRPr="0084451B">
              <w:rPr>
                <w:rFonts w:ascii="Minion Pro Capt" w:hAnsi="Minion Pro Capt" w:cs="Times New Roman"/>
                <w:noProof/>
                <w:color w:val="auto"/>
                <w:sz w:val="20"/>
                <w:szCs w:val="20"/>
                <w:lang w:val="en-GB"/>
                <w:rPrChange w:id="34" w:author="Monsuru Adepeju" w:date="2021-02-05T12:07:00Z">
                  <w:rPr>
                    <w:rFonts w:eastAsia="Times New Roman"/>
                  </w:rPr>
                </w:rPrChange>
              </w:rPr>
              <w:t>[17]</w:t>
            </w:r>
          </w:ins>
          <w:del w:id="35" w:author="Monsuru Adepeju" w:date="2021-02-05T12:07:00Z">
            <w:r w:rsidR="008E30C0" w:rsidRPr="00146EAD" w:rsidDel="0084451B">
              <w:rPr>
                <w:rFonts w:ascii="Minion Pro Capt" w:hAnsi="Minion Pro Capt" w:cs="Times New Roman"/>
                <w:b w:val="0"/>
                <w:noProof/>
                <w:color w:val="auto"/>
                <w:sz w:val="20"/>
                <w:szCs w:val="20"/>
                <w:lang w:val="en-GB"/>
              </w:rPr>
              <w:delText>[15]</w:delText>
            </w:r>
          </w:del>
          <w:r w:rsidR="008D468C"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635D7B" w:rsidRPr="0084451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635D7B" w:rsidRPr="00146EAD" w:rsidRDefault="00635D7B" w:rsidP="00635D7B">
      <w:pPr>
        <w:pStyle w:val="2"/>
        <w:spacing w:before="240" w:after="120"/>
        <w:ind w:leftChars="0" w:left="0"/>
        <w:rPr>
          <w:color w:val="auto"/>
          <w:rPrChange w:id="36" w:author="Monsuru Adepeju" w:date="2021-02-05T10:06:00Z">
            <w:rPr/>
          </w:rPrChange>
        </w:rPr>
      </w:pPr>
      <w:r w:rsidRPr="00146EAD">
        <w:rPr>
          <w:color w:val="auto"/>
          <w:rPrChange w:id="37" w:author="Monsuru Adepeju" w:date="2021-02-05T10:06:00Z">
            <w:rPr/>
          </w:rPrChange>
        </w:rPr>
        <w:t>1.1</w:t>
      </w:r>
      <w:r w:rsidRPr="00146EAD">
        <w:rPr>
          <w:color w:val="auto"/>
          <w:rPrChange w:id="38" w:author="Monsuru Adepeju" w:date="2021-02-05T10:06:00Z">
            <w:rPr/>
          </w:rPrChange>
        </w:rPr>
        <w:tab/>
        <w:t>Aim and Research Questions</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635D7B" w:rsidRPr="0084451B"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146EAD"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Change w:id="39" w:author="Monsuru Adepeju" w:date="2021-02-05T10:06:00Z">
            <w:rPr>
              <w:rFonts w:ascii="Minion Pro Capt" w:hAnsi="Minion Pro Capt" w:cs="Times New Roman"/>
              <w:b w:val="0"/>
              <w:color w:val="auto"/>
              <w:sz w:val="20"/>
              <w:szCs w:val="20"/>
              <w:lang w:val="en-GB"/>
            </w:rPr>
          </w:rPrChange>
        </w:rPr>
      </w:pPr>
      <w:r w:rsidRPr="00146EAD">
        <w:rPr>
          <w:rFonts w:ascii="Minion Pro Capt" w:hAnsi="Minion Pro Capt" w:cs="Times New Roman"/>
          <w:b w:val="0"/>
          <w:color w:val="auto"/>
          <w:sz w:val="20"/>
          <w:szCs w:val="20"/>
          <w:lang w:val="en-GB"/>
          <w:rPrChange w:id="40" w:author="Monsuru Adepeju" w:date="2021-02-05T10:06:00Z">
            <w:rPr>
              <w:rFonts w:ascii="Minion Pro Capt" w:hAnsi="Minion Pro Capt" w:cs="Times New Roman"/>
              <w:b w:val="0"/>
              <w:color w:val="auto"/>
              <w:sz w:val="20"/>
              <w:szCs w:val="20"/>
              <w:lang w:val="en-GB"/>
            </w:rPr>
          </w:rPrChange>
        </w:rPr>
        <w:t xml:space="preserve">Q2: How has the COVID-19 pandemic </w:t>
      </w:r>
      <w:proofErr w:type="gramStart"/>
      <w:r w:rsidRPr="00146EAD">
        <w:rPr>
          <w:rFonts w:ascii="Minion Pro Capt" w:hAnsi="Minion Pro Capt" w:cs="Times New Roman"/>
          <w:b w:val="0"/>
          <w:color w:val="auto"/>
          <w:sz w:val="20"/>
          <w:szCs w:val="20"/>
          <w:lang w:val="en-GB"/>
          <w:rPrChange w:id="41" w:author="Monsuru Adepeju" w:date="2021-02-05T10:06:00Z">
            <w:rPr>
              <w:rFonts w:ascii="Minion Pro Capt" w:hAnsi="Minion Pro Capt" w:cs="Times New Roman"/>
              <w:b w:val="0"/>
              <w:color w:val="auto"/>
              <w:sz w:val="20"/>
              <w:szCs w:val="20"/>
              <w:lang w:val="en-GB"/>
            </w:rPr>
          </w:rPrChange>
        </w:rPr>
        <w:t>impacted</w:t>
      </w:r>
      <w:proofErr w:type="gramEnd"/>
      <w:r w:rsidRPr="00146EAD">
        <w:rPr>
          <w:rFonts w:ascii="Minion Pro Capt" w:hAnsi="Minion Pro Capt" w:cs="Times New Roman"/>
          <w:b w:val="0"/>
          <w:color w:val="auto"/>
          <w:sz w:val="20"/>
          <w:szCs w:val="20"/>
          <w:lang w:val="en-GB"/>
          <w:rPrChange w:id="42" w:author="Monsuru Adepeju" w:date="2021-02-05T10:06:00Z">
            <w:rPr>
              <w:rFonts w:ascii="Minion Pro Capt" w:hAnsi="Minion Pro Capt" w:cs="Times New Roman"/>
              <w:b w:val="0"/>
              <w:color w:val="auto"/>
              <w:sz w:val="20"/>
              <w:szCs w:val="20"/>
              <w:lang w:val="en-GB"/>
            </w:rPr>
          </w:rPrChange>
        </w:rPr>
        <w:t xml:space="preserve"> the orientations of public opinions in Q1? Are there spatial and temporal patterning and/or clustering to the policing-COVID-19-pandemic interactions in Q2? </w:t>
      </w:r>
    </w:p>
    <w:p w:rsidR="00635D7B" w:rsidRPr="00146EAD" w:rsidRDefault="00635D7B" w:rsidP="00635D7B">
      <w:pPr>
        <w:pStyle w:val="1"/>
        <w:spacing w:before="240" w:after="120"/>
        <w:ind w:leftChars="0" w:left="0"/>
        <w:jc w:val="left"/>
        <w:rPr>
          <w:color w:val="auto"/>
          <w:rPrChange w:id="43" w:author="Monsuru Adepeju" w:date="2021-02-05T10:06:00Z">
            <w:rPr/>
          </w:rPrChange>
        </w:rPr>
      </w:pPr>
      <w:r w:rsidRPr="00146EAD">
        <w:rPr>
          <w:color w:val="auto"/>
          <w:rPrChange w:id="44" w:author="Monsuru Adepeju" w:date="2021-02-05T10:06:00Z">
            <w:rPr/>
          </w:rPrChange>
        </w:rPr>
        <w:t>2. Related Work</w:t>
      </w:r>
    </w:p>
    <w:p w:rsidR="00635D7B" w:rsidRPr="00146EAD"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We provide a brief overview of related work </w:t>
      </w:r>
      <w:r w:rsidR="00481BDB" w:rsidRPr="00146EAD">
        <w:rPr>
          <w:rFonts w:ascii="Minion Pro Capt" w:hAnsi="Minion Pro Capt" w:cs="Times New Roman"/>
          <w:b w:val="0"/>
          <w:color w:val="auto"/>
          <w:sz w:val="20"/>
          <w:szCs w:val="20"/>
          <w:lang w:val="en-GB"/>
        </w:rPr>
        <w:t xml:space="preserve">in </w:t>
      </w:r>
      <w:r w:rsidRPr="00146EAD">
        <w:rPr>
          <w:rFonts w:ascii="Minion Pro Capt" w:hAnsi="Minion Pro Capt" w:cs="Times New Roman"/>
          <w:b w:val="0"/>
          <w:color w:val="auto"/>
          <w:sz w:val="20"/>
          <w:szCs w:val="20"/>
          <w:lang w:val="en-GB"/>
        </w:rPr>
        <w:t>the following section.</w:t>
      </w:r>
    </w:p>
    <w:p w:rsidR="00635D7B" w:rsidRPr="00146EAD" w:rsidRDefault="00635D7B" w:rsidP="00635D7B">
      <w:pPr>
        <w:pStyle w:val="1"/>
        <w:spacing w:before="240" w:after="120"/>
        <w:ind w:leftChars="-7" w:left="-14"/>
        <w:rPr>
          <w:rFonts w:cs="Times New Roman"/>
          <w:color w:val="auto"/>
          <w:sz w:val="22"/>
          <w:szCs w:val="22"/>
          <w:rPrChange w:id="45" w:author="Monsuru Adepeju" w:date="2021-02-05T10:06:00Z">
            <w:rPr>
              <w:rFonts w:cs="Times New Roman"/>
              <w:sz w:val="22"/>
              <w:szCs w:val="22"/>
            </w:rPr>
          </w:rPrChange>
        </w:rPr>
      </w:pPr>
      <w:r w:rsidRPr="00146EAD">
        <w:rPr>
          <w:rFonts w:cs="Times New Roman"/>
          <w:color w:val="auto"/>
          <w:sz w:val="22"/>
          <w:szCs w:val="22"/>
          <w:rPrChange w:id="46" w:author="Monsuru Adepeju" w:date="2021-02-05T10:06:00Z">
            <w:rPr>
              <w:rFonts w:cs="Times New Roman"/>
              <w:sz w:val="22"/>
              <w:szCs w:val="22"/>
            </w:rPr>
          </w:rPrChange>
        </w:rPr>
        <w:t>2.</w:t>
      </w:r>
      <w:r w:rsidR="00043B44" w:rsidRPr="00146EAD">
        <w:rPr>
          <w:rFonts w:cs="Times New Roman"/>
          <w:color w:val="auto"/>
          <w:sz w:val="22"/>
          <w:szCs w:val="22"/>
          <w:rPrChange w:id="47" w:author="Monsuru Adepeju" w:date="2021-02-05T10:06:00Z">
            <w:rPr>
              <w:rFonts w:cs="Times New Roman"/>
              <w:sz w:val="22"/>
              <w:szCs w:val="22"/>
            </w:rPr>
          </w:rPrChange>
        </w:rPr>
        <w:t>1</w:t>
      </w:r>
      <w:r w:rsidRPr="00146EAD">
        <w:rPr>
          <w:rFonts w:cs="Times New Roman"/>
          <w:color w:val="auto"/>
          <w:sz w:val="22"/>
          <w:szCs w:val="22"/>
          <w:rPrChange w:id="48" w:author="Monsuru Adepeju" w:date="2021-02-05T10:06:00Z">
            <w:rPr>
              <w:rFonts w:cs="Times New Roman"/>
              <w:sz w:val="22"/>
              <w:szCs w:val="22"/>
            </w:rPr>
          </w:rPrChange>
        </w:rPr>
        <w:t xml:space="preserve"> Applications</w:t>
      </w:r>
      <w:r w:rsidR="00E95953" w:rsidRPr="00146EAD">
        <w:rPr>
          <w:rFonts w:cs="Times New Roman"/>
          <w:color w:val="auto"/>
          <w:sz w:val="22"/>
          <w:szCs w:val="22"/>
          <w:rPrChange w:id="49" w:author="Monsuru Adepeju" w:date="2021-02-05T10:06:00Z">
            <w:rPr>
              <w:rFonts w:cs="Times New Roman"/>
              <w:sz w:val="22"/>
              <w:szCs w:val="22"/>
            </w:rPr>
          </w:rPrChange>
        </w:rPr>
        <w:t xml:space="preserve"> of </w:t>
      </w:r>
      <w:del w:id="50" w:author="Monsuru Adepeju" w:date="2021-02-05T10:26:00Z">
        <w:r w:rsidR="00E95953" w:rsidRPr="00146EAD" w:rsidDel="002F10DE">
          <w:rPr>
            <w:rFonts w:cs="Times New Roman"/>
            <w:color w:val="auto"/>
            <w:sz w:val="22"/>
            <w:szCs w:val="22"/>
            <w:rPrChange w:id="51" w:author="Monsuru Adepeju" w:date="2021-02-05T10:06:00Z">
              <w:rPr>
                <w:rFonts w:cs="Times New Roman"/>
                <w:sz w:val="22"/>
                <w:szCs w:val="22"/>
              </w:rPr>
            </w:rPrChange>
          </w:rPr>
          <w:delText xml:space="preserve">Sentiment </w:delText>
        </w:r>
      </w:del>
      <w:ins w:id="52" w:author="Monsuru Adepeju" w:date="2021-02-05T10:26:00Z">
        <w:r w:rsidR="002F10DE">
          <w:rPr>
            <w:rFonts w:cs="Times New Roman"/>
            <w:color w:val="auto"/>
            <w:sz w:val="22"/>
            <w:szCs w:val="22"/>
          </w:rPr>
          <w:t>Opinion</w:t>
        </w:r>
        <w:r w:rsidR="002F10DE" w:rsidRPr="00146EAD">
          <w:rPr>
            <w:rFonts w:cs="Times New Roman"/>
            <w:color w:val="auto"/>
            <w:sz w:val="22"/>
            <w:szCs w:val="22"/>
            <w:rPrChange w:id="53" w:author="Monsuru Adepeju" w:date="2021-02-05T10:06:00Z">
              <w:rPr>
                <w:rFonts w:cs="Times New Roman"/>
                <w:sz w:val="22"/>
                <w:szCs w:val="22"/>
              </w:rPr>
            </w:rPrChange>
          </w:rPr>
          <w:t xml:space="preserve"> </w:t>
        </w:r>
      </w:ins>
      <w:r w:rsidR="00E95953" w:rsidRPr="00146EAD">
        <w:rPr>
          <w:rFonts w:cs="Times New Roman"/>
          <w:color w:val="auto"/>
          <w:sz w:val="22"/>
          <w:szCs w:val="22"/>
          <w:rPrChange w:id="54" w:author="Monsuru Adepeju" w:date="2021-02-05T10:06:00Z">
            <w:rPr>
              <w:rFonts w:cs="Times New Roman"/>
              <w:sz w:val="22"/>
              <w:szCs w:val="22"/>
            </w:rPr>
          </w:rPrChange>
        </w:rPr>
        <w:t>Analysis</w:t>
      </w:r>
      <w:r w:rsidRPr="00146EAD">
        <w:rPr>
          <w:rFonts w:cs="Times New Roman"/>
          <w:color w:val="auto"/>
          <w:sz w:val="22"/>
          <w:szCs w:val="22"/>
          <w:rPrChange w:id="55" w:author="Monsuru Adepeju" w:date="2021-02-05T10:06:00Z">
            <w:rPr>
              <w:rFonts w:cs="Times New Roman"/>
              <w:sz w:val="22"/>
              <w:szCs w:val="22"/>
            </w:rPr>
          </w:rPrChange>
        </w:rPr>
        <w:t xml:space="preserve"> in Policing and </w:t>
      </w:r>
      <w:r w:rsidR="004277C6" w:rsidRPr="00146EAD">
        <w:rPr>
          <w:rFonts w:cs="Times New Roman"/>
          <w:color w:val="auto"/>
          <w:sz w:val="22"/>
          <w:szCs w:val="22"/>
          <w:rPrChange w:id="56" w:author="Monsuru Adepeju" w:date="2021-02-05T10:06:00Z">
            <w:rPr>
              <w:rFonts w:cs="Times New Roman"/>
              <w:sz w:val="22"/>
              <w:szCs w:val="22"/>
            </w:rPr>
          </w:rPrChange>
        </w:rPr>
        <w:t>P</w:t>
      </w:r>
      <w:r w:rsidRPr="00146EAD">
        <w:rPr>
          <w:rFonts w:cs="Times New Roman"/>
          <w:color w:val="auto"/>
          <w:sz w:val="22"/>
          <w:szCs w:val="22"/>
          <w:rPrChange w:id="57" w:author="Monsuru Adepeju" w:date="2021-02-05T10:06:00Z">
            <w:rPr>
              <w:rFonts w:cs="Times New Roman"/>
              <w:sz w:val="22"/>
              <w:szCs w:val="22"/>
            </w:rPr>
          </w:rPrChange>
        </w:rPr>
        <w:t>andemic</w:t>
      </w:r>
    </w:p>
    <w:p w:rsidR="00635D7B" w:rsidRPr="00146EAD" w:rsidRDefault="00E95953"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del w:id="58" w:author="Monsuru Adepeju" w:date="2021-02-05T10:24:00Z">
        <w:r w:rsidRPr="00146EAD" w:rsidDel="002F10DE">
          <w:rPr>
            <w:rFonts w:ascii="Minion Pro Capt" w:hAnsi="Minion Pro Capt" w:cs="Times New Roman"/>
            <w:b w:val="0"/>
            <w:color w:val="auto"/>
            <w:sz w:val="20"/>
            <w:szCs w:val="20"/>
            <w:lang w:val="en-GB"/>
          </w:rPr>
          <w:delText xml:space="preserve">Sentiment analysis is a natural language processing task, which involves the detection of opinion and classification of attitudes in texts </w:delText>
        </w:r>
      </w:del>
      <w:customXmlDelRangeStart w:id="59" w:author="Monsuru Adepeju" w:date="2021-02-05T10:24:00Z"/>
      <w:sdt>
        <w:sdtPr>
          <w:rPr>
            <w:rFonts w:ascii="Minion Pro Capt" w:hAnsi="Minion Pro Capt" w:cs="Times New Roman"/>
            <w:b w:val="0"/>
            <w:color w:val="auto"/>
            <w:sz w:val="20"/>
            <w:szCs w:val="20"/>
            <w:lang w:val="en-GB"/>
          </w:rPr>
          <w:id w:val="290027284"/>
          <w:citation/>
        </w:sdtPr>
        <w:sdtEndPr/>
        <w:sdtContent>
          <w:customXmlDelRangeEnd w:id="59"/>
          <w:del w:id="60" w:author="Monsuru Adepeju" w:date="2021-02-05T10:24:00Z">
            <w:r w:rsidRPr="00146EAD" w:rsidDel="002F10DE">
              <w:rPr>
                <w:rFonts w:ascii="Minion Pro Capt" w:hAnsi="Minion Pro Capt" w:cs="Times New Roman"/>
                <w:b w:val="0"/>
                <w:color w:val="auto"/>
                <w:sz w:val="20"/>
                <w:szCs w:val="20"/>
                <w:lang w:val="en-GB"/>
              </w:rPr>
              <w:fldChar w:fldCharType="begin"/>
            </w:r>
            <w:r w:rsidRPr="00146EAD" w:rsidDel="002F10DE">
              <w:rPr>
                <w:rFonts w:ascii="Minion Pro Capt" w:hAnsi="Minion Pro Capt" w:cs="Times New Roman"/>
                <w:b w:val="0"/>
                <w:color w:val="auto"/>
                <w:sz w:val="20"/>
                <w:szCs w:val="20"/>
                <w:lang w:val="en-GB"/>
                <w:rPrChange w:id="61" w:author="Monsuru Adepeju" w:date="2021-02-05T10:06:00Z">
                  <w:rPr>
                    <w:rFonts w:ascii="Minion Pro Capt" w:hAnsi="Minion Pro Capt" w:cs="Times New Roman"/>
                    <w:b w:val="0"/>
                    <w:color w:val="auto"/>
                    <w:sz w:val="20"/>
                    <w:szCs w:val="20"/>
                    <w:lang w:val="en-GB"/>
                  </w:rPr>
                </w:rPrChange>
              </w:rPr>
              <w:delInstrText xml:space="preserve"> CITATION Bal14 \l 2057 </w:delInstrText>
            </w:r>
            <w:r w:rsidRPr="00146EAD" w:rsidDel="002F10DE">
              <w:rPr>
                <w:rFonts w:ascii="Minion Pro Capt" w:hAnsi="Minion Pro Capt" w:cs="Times New Roman"/>
                <w:b w:val="0"/>
                <w:color w:val="auto"/>
                <w:sz w:val="20"/>
                <w:szCs w:val="20"/>
                <w:lang w:val="en-GB"/>
                <w:rPrChange w:id="62" w:author="Monsuru Adepeju" w:date="2021-02-05T10:06:00Z">
                  <w:rPr>
                    <w:rFonts w:ascii="Minion Pro Capt" w:hAnsi="Minion Pro Capt" w:cs="Times New Roman"/>
                    <w:b w:val="0"/>
                    <w:color w:val="auto"/>
                    <w:sz w:val="20"/>
                    <w:szCs w:val="20"/>
                    <w:lang w:val="en-GB"/>
                  </w:rPr>
                </w:rPrChange>
              </w:rPr>
              <w:fldChar w:fldCharType="separate"/>
            </w:r>
            <w:r w:rsidR="008E30C0" w:rsidRPr="00146EAD" w:rsidDel="002F10DE">
              <w:rPr>
                <w:rFonts w:ascii="Minion Pro Capt" w:hAnsi="Minion Pro Capt" w:cs="Times New Roman"/>
                <w:b w:val="0"/>
                <w:noProof/>
                <w:color w:val="auto"/>
                <w:sz w:val="20"/>
                <w:szCs w:val="20"/>
                <w:lang w:val="en-GB"/>
              </w:rPr>
              <w:delText>[16]</w:delText>
            </w:r>
            <w:r w:rsidRPr="00146EAD" w:rsidDel="002F10DE">
              <w:rPr>
                <w:rFonts w:ascii="Minion Pro Capt" w:hAnsi="Minion Pro Capt" w:cs="Times New Roman"/>
                <w:b w:val="0"/>
                <w:color w:val="auto"/>
                <w:sz w:val="20"/>
                <w:szCs w:val="20"/>
                <w:lang w:val="en-GB"/>
              </w:rPr>
              <w:fldChar w:fldCharType="end"/>
            </w:r>
          </w:del>
          <w:customXmlDelRangeStart w:id="63" w:author="Monsuru Adepeju" w:date="2021-02-05T10:24:00Z"/>
        </w:sdtContent>
      </w:sdt>
      <w:customXmlDelRangeEnd w:id="63"/>
      <w:customXmlDelRangeStart w:id="64" w:author="Monsuru Adepeju" w:date="2021-02-05T10:24:00Z"/>
      <w:sdt>
        <w:sdtPr>
          <w:rPr>
            <w:rFonts w:ascii="Minion Pro Capt" w:hAnsi="Minion Pro Capt" w:cs="Times New Roman"/>
            <w:b w:val="0"/>
            <w:color w:val="auto"/>
            <w:sz w:val="20"/>
            <w:szCs w:val="20"/>
            <w:lang w:val="en-GB"/>
          </w:rPr>
          <w:id w:val="1024597842"/>
          <w:citation/>
        </w:sdtPr>
        <w:sdtEndPr/>
        <w:sdtContent>
          <w:customXmlDelRangeEnd w:id="64"/>
          <w:del w:id="65" w:author="Monsuru Adepeju" w:date="2021-02-05T10:24:00Z">
            <w:r w:rsidRPr="002F10DE" w:rsidDel="002F10DE">
              <w:rPr>
                <w:rFonts w:ascii="Minion Pro Capt" w:hAnsi="Minion Pro Capt" w:cs="Times New Roman"/>
                <w:b w:val="0"/>
                <w:color w:val="auto"/>
                <w:sz w:val="20"/>
                <w:szCs w:val="20"/>
                <w:lang w:val="en-GB"/>
              </w:rPr>
              <w:fldChar w:fldCharType="begin"/>
            </w:r>
            <w:r w:rsidRPr="00146EAD" w:rsidDel="002F10DE">
              <w:rPr>
                <w:rFonts w:ascii="Minion Pro Capt" w:hAnsi="Minion Pro Capt" w:cs="Times New Roman"/>
                <w:b w:val="0"/>
                <w:color w:val="auto"/>
                <w:sz w:val="20"/>
                <w:szCs w:val="20"/>
                <w:lang w:val="en-GB"/>
                <w:rPrChange w:id="66" w:author="Monsuru Adepeju" w:date="2021-02-05T10:06:00Z">
                  <w:rPr>
                    <w:rFonts w:ascii="Minion Pro Capt" w:hAnsi="Minion Pro Capt" w:cs="Times New Roman"/>
                    <w:b w:val="0"/>
                    <w:color w:val="auto"/>
                    <w:sz w:val="20"/>
                    <w:szCs w:val="20"/>
                    <w:lang w:val="en-GB"/>
                  </w:rPr>
                </w:rPrChange>
              </w:rPr>
              <w:delInstrText xml:space="preserve"> CITATION BLi15 \l 2057 </w:delInstrText>
            </w:r>
            <w:r w:rsidRPr="00146EAD" w:rsidDel="002F10DE">
              <w:rPr>
                <w:rFonts w:ascii="Minion Pro Capt" w:hAnsi="Minion Pro Capt" w:cs="Times New Roman"/>
                <w:b w:val="0"/>
                <w:color w:val="auto"/>
                <w:sz w:val="20"/>
                <w:szCs w:val="20"/>
                <w:lang w:val="en-GB"/>
                <w:rPrChange w:id="67" w:author="Monsuru Adepeju" w:date="2021-02-05T10:06:00Z">
                  <w:rPr>
                    <w:rFonts w:ascii="Minion Pro Capt" w:hAnsi="Minion Pro Capt" w:cs="Times New Roman"/>
                    <w:b w:val="0"/>
                    <w:color w:val="auto"/>
                    <w:sz w:val="20"/>
                    <w:szCs w:val="20"/>
                    <w:lang w:val="en-GB"/>
                  </w:rPr>
                </w:rPrChange>
              </w:rPr>
              <w:fldChar w:fldCharType="separate"/>
            </w:r>
            <w:r w:rsidR="008E30C0" w:rsidRPr="002F10DE" w:rsidDel="002F10DE">
              <w:rPr>
                <w:rFonts w:ascii="Minion Pro Capt" w:hAnsi="Minion Pro Capt" w:cs="Times New Roman"/>
                <w:b w:val="0"/>
                <w:noProof/>
                <w:color w:val="auto"/>
                <w:sz w:val="20"/>
                <w:szCs w:val="20"/>
                <w:lang w:val="en-GB"/>
              </w:rPr>
              <w:delText xml:space="preserve"> [17]</w:delText>
            </w:r>
            <w:r w:rsidRPr="002F10DE" w:rsidDel="002F10DE">
              <w:rPr>
                <w:rFonts w:ascii="Minion Pro Capt" w:hAnsi="Minion Pro Capt" w:cs="Times New Roman"/>
                <w:b w:val="0"/>
                <w:color w:val="auto"/>
                <w:sz w:val="20"/>
                <w:szCs w:val="20"/>
                <w:lang w:val="en-GB"/>
              </w:rPr>
              <w:fldChar w:fldCharType="end"/>
            </w:r>
          </w:del>
          <w:customXmlDelRangeStart w:id="68" w:author="Monsuru Adepeju" w:date="2021-02-05T10:24:00Z"/>
        </w:sdtContent>
      </w:sdt>
      <w:customXmlDelRangeEnd w:id="68"/>
      <w:del w:id="69" w:author="Monsuru Adepeju" w:date="2021-02-05T10:25:00Z">
        <w:r w:rsidRPr="00146EAD" w:rsidDel="002F10DE">
          <w:rPr>
            <w:rFonts w:ascii="Minion Pro Capt" w:hAnsi="Minion Pro Capt" w:cs="Times New Roman"/>
            <w:b w:val="0"/>
            <w:color w:val="auto"/>
            <w:sz w:val="20"/>
            <w:szCs w:val="20"/>
            <w:lang w:val="en-GB"/>
          </w:rPr>
          <w:delText xml:space="preserve">. </w:delText>
        </w:r>
        <w:r w:rsidR="00635D7B" w:rsidRPr="00146EAD" w:rsidDel="002F10DE">
          <w:rPr>
            <w:rFonts w:ascii="Minion Pro Capt" w:hAnsi="Minion Pro Capt" w:cs="Times New Roman"/>
            <w:b w:val="0"/>
            <w:color w:val="auto"/>
            <w:sz w:val="20"/>
            <w:szCs w:val="20"/>
            <w:lang w:val="en-GB"/>
          </w:rPr>
          <w:delText>The sentiment analysis of Twitter data has gained widespread interest across a variety of domains. However, s</w:delText>
        </w:r>
      </w:del>
      <w:ins w:id="70" w:author="Monsuru Adepeju" w:date="2021-02-05T10:25:00Z">
        <w:r w:rsidR="002F10DE">
          <w:rPr>
            <w:rFonts w:ascii="Minion Pro Capt" w:hAnsi="Minion Pro Capt" w:cs="Times New Roman"/>
            <w:b w:val="0"/>
            <w:color w:val="auto"/>
            <w:sz w:val="20"/>
            <w:szCs w:val="20"/>
            <w:lang w:val="en-GB"/>
          </w:rPr>
          <w:t>S</w:t>
        </w:r>
      </w:ins>
      <w:r w:rsidR="00635D7B" w:rsidRPr="00146EAD">
        <w:rPr>
          <w:rFonts w:ascii="Minion Pro Capt" w:hAnsi="Minion Pro Capt" w:cs="Times New Roman"/>
          <w:b w:val="0"/>
          <w:color w:val="auto"/>
          <w:sz w:val="20"/>
          <w:szCs w:val="20"/>
          <w:lang w:val="en-GB"/>
        </w:rPr>
        <w:t>ome of the most recent applications</w:t>
      </w:r>
      <w:ins w:id="71" w:author="Monsuru Adepeju" w:date="2021-02-05T10:26:00Z">
        <w:r w:rsidR="002F10DE">
          <w:rPr>
            <w:rFonts w:ascii="Minion Pro Capt" w:hAnsi="Minion Pro Capt" w:cs="Times New Roman"/>
            <w:b w:val="0"/>
            <w:color w:val="auto"/>
            <w:sz w:val="20"/>
            <w:szCs w:val="20"/>
            <w:lang w:val="en-GB"/>
          </w:rPr>
          <w:t xml:space="preserve"> of opinion analysis</w:t>
        </w:r>
      </w:ins>
      <w:r w:rsidR="00635D7B" w:rsidRPr="00146EAD">
        <w:rPr>
          <w:rFonts w:ascii="Minion Pro Capt" w:hAnsi="Minion Pro Capt" w:cs="Times New Roman"/>
          <w:b w:val="0"/>
          <w:color w:val="auto"/>
          <w:sz w:val="20"/>
          <w:szCs w:val="20"/>
          <w:lang w:val="en-GB"/>
        </w:rPr>
        <w:t xml:space="preserve"> </w:t>
      </w:r>
      <w:proofErr w:type="gramStart"/>
      <w:r w:rsidR="00635D7B" w:rsidRPr="00146EAD">
        <w:rPr>
          <w:rFonts w:ascii="Minion Pro Capt" w:hAnsi="Minion Pro Capt" w:cs="Times New Roman"/>
          <w:b w:val="0"/>
          <w:color w:val="auto"/>
          <w:sz w:val="20"/>
          <w:szCs w:val="20"/>
          <w:lang w:val="en-GB"/>
        </w:rPr>
        <w:t>can be seen</w:t>
      </w:r>
      <w:proofErr w:type="gramEnd"/>
      <w:r w:rsidR="00635D7B" w:rsidRPr="00146EAD">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146EAD">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72" w:author="Monsuru Adepeju" w:date="2021-02-05T10:06:00Z">
                <w:rPr>
                  <w:rFonts w:ascii="Minion Pro Capt" w:hAnsi="Minion Pro Capt" w:cs="Times New Roman"/>
                  <w:b w:val="0"/>
                  <w:color w:val="auto"/>
                  <w:sz w:val="20"/>
                  <w:szCs w:val="20"/>
                  <w:lang w:val="en-GB"/>
                </w:rPr>
              </w:rPrChange>
            </w:rPr>
            <w:instrText xml:space="preserve"> CITATION Cha20 \l 2057 </w:instrText>
          </w:r>
          <w:r w:rsidR="00243197" w:rsidRPr="00146EAD">
            <w:rPr>
              <w:rFonts w:ascii="Minion Pro Capt" w:hAnsi="Minion Pro Capt" w:cs="Times New Roman"/>
              <w:b w:val="0"/>
              <w:color w:val="auto"/>
              <w:sz w:val="20"/>
              <w:szCs w:val="20"/>
              <w:lang w:val="en-GB"/>
              <w:rPrChange w:id="73"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[18]</w:t>
          </w:r>
          <w:r w:rsidR="00243197"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146EAD">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74" w:author="Monsuru Adepeju" w:date="2021-02-05T10:06:00Z">
                <w:rPr>
                  <w:rFonts w:ascii="Minion Pro Capt" w:hAnsi="Minion Pro Capt" w:cs="Times New Roman"/>
                  <w:b w:val="0"/>
                  <w:color w:val="auto"/>
                  <w:sz w:val="20"/>
                  <w:szCs w:val="20"/>
                  <w:lang w:val="en-GB"/>
                </w:rPr>
              </w:rPrChange>
            </w:rPr>
            <w:instrText xml:space="preserve"> CITATION Xue20 \l 2057 </w:instrText>
          </w:r>
          <w:r w:rsidR="00243197" w:rsidRPr="00146EAD">
            <w:rPr>
              <w:rFonts w:ascii="Minion Pro Capt" w:hAnsi="Minion Pro Capt" w:cs="Times New Roman"/>
              <w:b w:val="0"/>
              <w:color w:val="auto"/>
              <w:sz w:val="20"/>
              <w:szCs w:val="20"/>
              <w:lang w:val="en-GB"/>
              <w:rPrChange w:id="75"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[19]</w:t>
          </w:r>
          <w:r w:rsidR="0024319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2F10DE">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76" w:author="Monsuru Adepeju" w:date="2021-02-05T10:06:00Z">
                <w:rPr>
                  <w:rFonts w:ascii="Minion Pro Capt" w:hAnsi="Minion Pro Capt" w:cs="Times New Roman"/>
                  <w:b w:val="0"/>
                  <w:color w:val="auto"/>
                  <w:sz w:val="20"/>
                  <w:szCs w:val="20"/>
                  <w:lang w:val="en-GB"/>
                </w:rPr>
              </w:rPrChange>
            </w:rPr>
            <w:instrText xml:space="preserve"> CITATION Sam20 \l 2057 </w:instrText>
          </w:r>
          <w:r w:rsidR="00243197" w:rsidRPr="00146EAD">
            <w:rPr>
              <w:rFonts w:ascii="Minion Pro Capt" w:hAnsi="Minion Pro Capt" w:cs="Times New Roman"/>
              <w:b w:val="0"/>
              <w:color w:val="auto"/>
              <w:sz w:val="20"/>
              <w:szCs w:val="20"/>
              <w:lang w:val="en-GB"/>
              <w:rPrChange w:id="77" w:author="Monsuru Adepeju" w:date="2021-02-05T10:06:00Z">
                <w:rPr>
                  <w:rFonts w:ascii="Minion Pro Capt" w:hAnsi="Minion Pro Capt" w:cs="Times New Roman"/>
                  <w:b w:val="0"/>
                  <w:color w:val="auto"/>
                  <w:sz w:val="20"/>
                  <w:szCs w:val="20"/>
                  <w:lang w:val="en-GB"/>
                </w:rPr>
              </w:rPrChange>
            </w:rPr>
            <w:fldChar w:fldCharType="separate"/>
          </w:r>
          <w:r w:rsidR="008E30C0" w:rsidRPr="002F10DE">
            <w:rPr>
              <w:rFonts w:ascii="Minion Pro Capt" w:hAnsi="Minion Pro Capt" w:cs="Times New Roman"/>
              <w:b w:val="0"/>
              <w:noProof/>
              <w:color w:val="auto"/>
              <w:sz w:val="20"/>
              <w:szCs w:val="20"/>
              <w:lang w:val="en-GB"/>
            </w:rPr>
            <w:t xml:space="preserve"> [20]</w:t>
          </w:r>
          <w:r w:rsidR="00243197" w:rsidRPr="002F10DE">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146EAD">
            <w:rPr>
              <w:rFonts w:ascii="Minion Pro Capt" w:hAnsi="Minion Pro Capt" w:cs="Times New Roman"/>
              <w:b w:val="0"/>
              <w:color w:val="auto"/>
              <w:sz w:val="20"/>
              <w:szCs w:val="20"/>
              <w:lang w:val="en-GB"/>
            </w:rPr>
            <w:fldChar w:fldCharType="begin"/>
          </w:r>
          <w:r w:rsidR="007336DF" w:rsidRPr="00146EAD">
            <w:rPr>
              <w:rFonts w:ascii="Minion Pro Capt" w:hAnsi="Minion Pro Capt" w:cs="Times New Roman"/>
              <w:b w:val="0"/>
              <w:color w:val="auto"/>
              <w:sz w:val="20"/>
              <w:szCs w:val="20"/>
              <w:lang w:val="en-GB"/>
              <w:rPrChange w:id="78" w:author="Monsuru Adepeju" w:date="2021-02-05T10:06:00Z">
                <w:rPr>
                  <w:rFonts w:ascii="Minion Pro Capt" w:hAnsi="Minion Pro Capt" w:cs="Times New Roman"/>
                  <w:b w:val="0"/>
                  <w:color w:val="auto"/>
                  <w:sz w:val="20"/>
                  <w:szCs w:val="20"/>
                  <w:lang w:val="en-GB"/>
                </w:rPr>
              </w:rPrChange>
            </w:rPr>
            <w:instrText xml:space="preserve">CITATION Nik \l 2057 </w:instrText>
          </w:r>
          <w:r w:rsidR="00340407" w:rsidRPr="00146EAD">
            <w:rPr>
              <w:rFonts w:ascii="Minion Pro Capt" w:hAnsi="Minion Pro Capt" w:cs="Times New Roman"/>
              <w:b w:val="0"/>
              <w:color w:val="auto"/>
              <w:sz w:val="20"/>
              <w:szCs w:val="20"/>
              <w:lang w:val="en-GB"/>
              <w:rPrChange w:id="79"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146EAD">
            <w:rPr>
              <w:rFonts w:ascii="Minion Pro Capt" w:hAnsi="Minion Pro Capt" w:cs="Times New Roman"/>
              <w:b w:val="0"/>
              <w:color w:val="auto"/>
              <w:sz w:val="20"/>
              <w:szCs w:val="20"/>
              <w:lang w:val="en-GB"/>
            </w:rPr>
            <w:fldChar w:fldCharType="begin"/>
          </w:r>
          <w:r w:rsidR="007336DF" w:rsidRPr="00146EAD">
            <w:rPr>
              <w:rFonts w:ascii="Minion Pro Capt" w:hAnsi="Minion Pro Capt" w:cs="Times New Roman"/>
              <w:b w:val="0"/>
              <w:color w:val="auto"/>
              <w:sz w:val="20"/>
              <w:szCs w:val="20"/>
              <w:lang w:val="en-GB"/>
              <w:rPrChange w:id="80" w:author="Monsuru Adepeju" w:date="2021-02-05T10:06:00Z">
                <w:rPr>
                  <w:rFonts w:ascii="Minion Pro Capt" w:hAnsi="Minion Pro Capt" w:cs="Times New Roman"/>
                  <w:b w:val="0"/>
                  <w:color w:val="auto"/>
                  <w:sz w:val="20"/>
                  <w:szCs w:val="20"/>
                  <w:lang w:val="en-GB"/>
                </w:rPr>
              </w:rPrChange>
            </w:rPr>
            <w:instrText xml:space="preserve">CITATION Nik \l 2057 </w:instrText>
          </w:r>
          <w:r w:rsidR="00340407" w:rsidRPr="00146EAD">
            <w:rPr>
              <w:rFonts w:ascii="Minion Pro Capt" w:hAnsi="Minion Pro Capt" w:cs="Times New Roman"/>
              <w:b w:val="0"/>
              <w:color w:val="auto"/>
              <w:sz w:val="20"/>
              <w:szCs w:val="20"/>
              <w:lang w:val="en-GB"/>
              <w:rPrChange w:id="81"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146EAD">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82" w:author="Monsuru Adepeju" w:date="2021-02-05T10:06:00Z">
                <w:rPr>
                  <w:rFonts w:ascii="Minion Pro Capt" w:hAnsi="Minion Pro Capt" w:cs="Times New Roman"/>
                  <w:b w:val="0"/>
                  <w:color w:val="auto"/>
                  <w:sz w:val="20"/>
                  <w:szCs w:val="20"/>
                  <w:lang w:val="en-GB"/>
                </w:rPr>
              </w:rPrChange>
            </w:rPr>
            <w:instrText xml:space="preserve"> CITATION Hev10 \l 2057 </w:instrText>
          </w:r>
          <w:r w:rsidR="00340407" w:rsidRPr="00146EAD">
            <w:rPr>
              <w:rFonts w:ascii="Minion Pro Capt" w:hAnsi="Minion Pro Capt" w:cs="Times New Roman"/>
              <w:b w:val="0"/>
              <w:color w:val="auto"/>
              <w:sz w:val="20"/>
              <w:szCs w:val="20"/>
              <w:lang w:val="en-GB"/>
              <w:rPrChange w:id="83"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[22]</w:t>
          </w:r>
          <w:r w:rsidR="0034040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2F10DE">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84" w:author="Monsuru Adepeju" w:date="2021-02-05T10:06:00Z">
                <w:rPr>
                  <w:rFonts w:ascii="Minion Pro Capt" w:hAnsi="Minion Pro Capt" w:cs="Times New Roman"/>
                  <w:b w:val="0"/>
                  <w:color w:val="auto"/>
                  <w:sz w:val="20"/>
                  <w:szCs w:val="20"/>
                  <w:lang w:val="en-GB"/>
                </w:rPr>
              </w:rPrChange>
            </w:rPr>
            <w:instrText xml:space="preserve"> CITATION Cru11 \l 2057 </w:instrText>
          </w:r>
          <w:r w:rsidR="00340407" w:rsidRPr="00146EAD">
            <w:rPr>
              <w:rFonts w:ascii="Minion Pro Capt" w:hAnsi="Minion Pro Capt" w:cs="Times New Roman"/>
              <w:b w:val="0"/>
              <w:color w:val="auto"/>
              <w:sz w:val="20"/>
              <w:szCs w:val="20"/>
              <w:lang w:val="en-GB"/>
              <w:rPrChange w:id="85" w:author="Monsuru Adepeju" w:date="2021-02-05T10:06:00Z">
                <w:rPr>
                  <w:rFonts w:ascii="Minion Pro Capt" w:hAnsi="Minion Pro Capt" w:cs="Times New Roman"/>
                  <w:b w:val="0"/>
                  <w:color w:val="auto"/>
                  <w:sz w:val="20"/>
                  <w:szCs w:val="20"/>
                  <w:lang w:val="en-GB"/>
                </w:rPr>
              </w:rPrChange>
            </w:rPr>
            <w:fldChar w:fldCharType="separate"/>
          </w:r>
          <w:r w:rsidR="008E30C0" w:rsidRPr="002F10DE">
            <w:rPr>
              <w:rFonts w:ascii="Minion Pro Capt" w:hAnsi="Minion Pro Capt" w:cs="Times New Roman"/>
              <w:b w:val="0"/>
              <w:noProof/>
              <w:color w:val="auto"/>
              <w:sz w:val="20"/>
              <w:szCs w:val="20"/>
              <w:lang w:val="en-GB"/>
            </w:rPr>
            <w:t xml:space="preserve"> [23]</w:t>
          </w:r>
          <w:r w:rsidR="00340407" w:rsidRPr="002F10DE">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2F10DE">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86" w:author="Monsuru Adepeju" w:date="2021-02-05T10:06:00Z">
                <w:rPr>
                  <w:rFonts w:ascii="Minion Pro Capt" w:hAnsi="Minion Pro Capt" w:cs="Times New Roman"/>
                  <w:b w:val="0"/>
                  <w:color w:val="auto"/>
                  <w:sz w:val="20"/>
                  <w:szCs w:val="20"/>
                  <w:lang w:val="en-GB"/>
                </w:rPr>
              </w:rPrChange>
            </w:rPr>
            <w:instrText xml:space="preserve"> CITATION Lie13 \l 2057 </w:instrText>
          </w:r>
          <w:r w:rsidR="00340407" w:rsidRPr="00146EAD">
            <w:rPr>
              <w:rFonts w:ascii="Minion Pro Capt" w:hAnsi="Minion Pro Capt" w:cs="Times New Roman"/>
              <w:b w:val="0"/>
              <w:color w:val="auto"/>
              <w:sz w:val="20"/>
              <w:szCs w:val="20"/>
              <w:lang w:val="en-GB"/>
              <w:rPrChange w:id="87" w:author="Monsuru Adepeju" w:date="2021-02-05T10:06:00Z">
                <w:rPr>
                  <w:rFonts w:ascii="Minion Pro Capt" w:hAnsi="Minion Pro Capt" w:cs="Times New Roman"/>
                  <w:b w:val="0"/>
                  <w:color w:val="auto"/>
                  <w:sz w:val="20"/>
                  <w:szCs w:val="20"/>
                  <w:lang w:val="en-GB"/>
                </w:rPr>
              </w:rPrChange>
            </w:rPr>
            <w:fldChar w:fldCharType="separate"/>
          </w:r>
          <w:r w:rsidR="008E30C0" w:rsidRPr="002F10DE">
            <w:rPr>
              <w:rFonts w:ascii="Minion Pro Capt" w:hAnsi="Minion Pro Capt" w:cs="Times New Roman"/>
              <w:b w:val="0"/>
              <w:noProof/>
              <w:color w:val="auto"/>
              <w:sz w:val="20"/>
              <w:szCs w:val="20"/>
              <w:lang w:val="en-GB"/>
            </w:rPr>
            <w:t xml:space="preserve"> [24]</w:t>
          </w:r>
          <w:r w:rsidR="00340407" w:rsidRPr="002F10DE">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w:t>
      </w:r>
      <w:r w:rsidRPr="00146EAD">
        <w:rPr>
          <w:rFonts w:ascii="Minion Pro Capt" w:hAnsi="Minion Pro Capt" w:cs="Times New Roman"/>
          <w:b w:val="0"/>
          <w:color w:val="auto"/>
          <w:sz w:val="20"/>
          <w:szCs w:val="20"/>
          <w:lang w:val="en-GB"/>
        </w:rPr>
        <w:t xml:space="preserve"> rather than using the </w:t>
      </w:r>
      <w:del w:id="88" w:author="Monsuru Adepeju" w:date="2021-02-05T12:27:00Z">
        <w:r w:rsidRPr="00146EAD" w:rsidDel="002D3BB7">
          <w:rPr>
            <w:rFonts w:ascii="Minion Pro Capt" w:hAnsi="Minion Pro Capt" w:cs="Times New Roman"/>
            <w:b w:val="0"/>
            <w:color w:val="auto"/>
            <w:sz w:val="20"/>
            <w:szCs w:val="20"/>
            <w:lang w:val="en-GB"/>
          </w:rPr>
          <w:delText xml:space="preserve">sentiment </w:delText>
        </w:r>
      </w:del>
      <w:ins w:id="89" w:author="Monsuru Adepeju" w:date="2021-02-05T12:27:00Z">
        <w:r w:rsidR="002D3BB7">
          <w:rPr>
            <w:rFonts w:ascii="Minion Pro Capt" w:hAnsi="Minion Pro Capt" w:cs="Times New Roman"/>
            <w:b w:val="0"/>
            <w:color w:val="auto"/>
            <w:sz w:val="20"/>
            <w:szCs w:val="20"/>
            <w:lang w:val="en-GB"/>
          </w:rPr>
          <w:t>opinion</w:t>
        </w:r>
        <w:r w:rsidR="002D3BB7" w:rsidRPr="00146EAD">
          <w:rPr>
            <w:rFonts w:ascii="Minion Pro Capt" w:hAnsi="Minion Pro Capt" w:cs="Times New Roman"/>
            <w:b w:val="0"/>
            <w:color w:val="auto"/>
            <w:sz w:val="20"/>
            <w:szCs w:val="20"/>
            <w:lang w:val="en-GB"/>
          </w:rPr>
          <w:t xml:space="preserve"> </w:t>
        </w:r>
      </w:ins>
      <w:r w:rsidRPr="00146EAD">
        <w:rPr>
          <w:rFonts w:ascii="Minion Pro Capt" w:hAnsi="Minion Pro Capt" w:cs="Times New Roman"/>
          <w:b w:val="0"/>
          <w:color w:val="auto"/>
          <w:sz w:val="20"/>
          <w:szCs w:val="20"/>
          <w:lang w:val="en-GB"/>
        </w:rPr>
        <w:t>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ins w:id="90" w:author="Monsuru Adepeju" w:date="2021-02-05T12:30:00Z">
        <w:r w:rsidR="002D3BB7">
          <w:rPr>
            <w:rFonts w:ascii="Minion Pro Capt" w:hAnsi="Minion Pro Capt" w:cs="Times New Roman"/>
            <w:b w:val="0"/>
            <w:color w:val="auto"/>
            <w:sz w:val="20"/>
            <w:szCs w:val="20"/>
            <w:lang w:val="en-GB"/>
          </w:rPr>
          <w:t xml:space="preserve">Moreover, </w:t>
        </w:r>
      </w:ins>
      <w:del w:id="91" w:author="Monsuru Adepeju" w:date="2021-02-05T12:30:00Z">
        <w:r w:rsidRPr="00F01607" w:rsidDel="002D3BB7">
          <w:rPr>
            <w:rFonts w:ascii="Minion Pro Capt" w:hAnsi="Minion Pro Capt" w:cs="Times New Roman"/>
            <w:b w:val="0"/>
            <w:color w:val="auto"/>
            <w:sz w:val="20"/>
            <w:szCs w:val="20"/>
            <w:lang w:val="en-GB"/>
          </w:rPr>
          <w:delText xml:space="preserve">However, </w:delText>
        </w:r>
      </w:del>
      <w:bookmarkStart w:id="92" w:name="_GoBack"/>
      <w:bookmarkEnd w:id="92"/>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del w:id="93" w:author="Monsuru Adepeju" w:date="2021-02-05T12:29:00Z">
        <w:r w:rsidRPr="00F01607" w:rsidDel="002D3BB7">
          <w:rPr>
            <w:rFonts w:ascii="Minion Pro Capt" w:hAnsi="Minion Pro Capt" w:cs="Times New Roman"/>
            <w:b w:val="0"/>
            <w:color w:val="auto"/>
            <w:sz w:val="20"/>
            <w:szCs w:val="20"/>
            <w:lang w:val="en-GB"/>
          </w:rPr>
          <w:delText xml:space="preserve">used </w:delText>
        </w:r>
      </w:del>
      <w:ins w:id="94" w:author="Monsuru Adepeju" w:date="2021-02-05T12:29:00Z">
        <w:r w:rsidR="002D3BB7">
          <w:rPr>
            <w:rFonts w:ascii="Minion Pro Capt" w:hAnsi="Minion Pro Capt" w:cs="Times New Roman"/>
            <w:b w:val="0"/>
            <w:color w:val="auto"/>
            <w:sz w:val="20"/>
            <w:szCs w:val="20"/>
            <w:lang w:val="en-GB"/>
          </w:rPr>
          <w:t>deployed the opinion analysis of</w:t>
        </w:r>
        <w:r w:rsidR="002D3BB7" w:rsidRPr="00F01607">
          <w:rPr>
            <w:rFonts w:ascii="Minion Pro Capt" w:hAnsi="Minion Pro Capt" w:cs="Times New Roman"/>
            <w:b w:val="0"/>
            <w:color w:val="auto"/>
            <w:sz w:val="20"/>
            <w:szCs w:val="20"/>
            <w:lang w:val="en-GB"/>
          </w:rPr>
          <w:t xml:space="preserve"> </w:t>
        </w:r>
      </w:ins>
      <w:r w:rsidRPr="00F01607">
        <w:rPr>
          <w:rFonts w:ascii="Minion Pro Capt" w:hAnsi="Minion Pro Capt" w:cs="Times New Roman"/>
          <w:b w:val="0"/>
          <w:color w:val="auto"/>
          <w:sz w:val="20"/>
          <w:szCs w:val="20"/>
          <w:lang w:val="en-GB"/>
        </w:rPr>
        <w:t>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635D7B" w:rsidRPr="00146EAD" w:rsidRDefault="00635D7B" w:rsidP="00635D7B">
      <w:pPr>
        <w:pStyle w:val="1"/>
        <w:spacing w:before="240" w:after="120"/>
        <w:ind w:leftChars="0" w:left="0"/>
        <w:rPr>
          <w:color w:val="auto"/>
          <w:rPrChange w:id="95" w:author="Monsuru Adepeju" w:date="2021-02-05T10:06:00Z">
            <w:rPr/>
          </w:rPrChange>
        </w:rPr>
      </w:pPr>
      <w:r w:rsidRPr="00146EAD">
        <w:rPr>
          <w:color w:val="auto"/>
          <w:rPrChange w:id="96" w:author="Monsuru Adepeju" w:date="2021-02-05T10:06:00Z">
            <w:rPr/>
          </w:rPrChange>
        </w:rPr>
        <w:t xml:space="preserve">3. Developing the Context-based Spatial and Temporal Framework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Pr="00146EAD" w:rsidRDefault="00635D7B" w:rsidP="00635D7B">
      <w:pPr>
        <w:pStyle w:val="2"/>
        <w:spacing w:before="240" w:after="120"/>
        <w:ind w:leftChars="0" w:left="0"/>
        <w:jc w:val="center"/>
        <w:rPr>
          <w:color w:val="auto"/>
          <w:rPrChange w:id="97" w:author="Monsuru Adepeju" w:date="2021-02-05T10:06:00Z">
            <w:rPr/>
          </w:rPrChange>
        </w:rPr>
      </w:pPr>
      <w:r w:rsidRPr="00146EAD">
        <w:rPr>
          <w:noProof/>
          <w:color w:val="auto"/>
          <w:lang w:val="en-GB" w:eastAsia="en-GB"/>
          <w:rPrChange w:id="98" w:author="Monsuru Adepeju" w:date="2021-02-05T10:06:00Z">
            <w:rPr>
              <w:noProof/>
              <w:lang w:val="en-GB" w:eastAsia="en-GB"/>
            </w:rPr>
          </w:rPrChange>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146EAD"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146EAD">
        <w:rPr>
          <w:color w:val="auto"/>
          <w:sz w:val="20"/>
          <w:szCs w:val="20"/>
          <w:rPrChange w:id="99" w:author="Monsuru Adepeju" w:date="2021-02-05T10:06:00Z">
            <w:rPr>
              <w:sz w:val="20"/>
              <w:szCs w:val="20"/>
            </w:rPr>
          </w:rPrChange>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0639B5" w:rsidRPr="00146EAD" w:rsidRDefault="000639B5" w:rsidP="00635D7B">
      <w:pPr>
        <w:pStyle w:val="2"/>
        <w:spacing w:before="240" w:after="120"/>
        <w:ind w:leftChars="7" w:left="14"/>
        <w:rPr>
          <w:color w:val="auto"/>
          <w:rPrChange w:id="100" w:author="Monsuru Adepeju" w:date="2021-02-05T10:06:00Z">
            <w:rPr/>
          </w:rPrChange>
        </w:rPr>
      </w:pPr>
    </w:p>
    <w:p w:rsidR="00635D7B" w:rsidRPr="00146EAD" w:rsidRDefault="00635D7B" w:rsidP="00635D7B">
      <w:pPr>
        <w:pStyle w:val="2"/>
        <w:spacing w:before="240" w:after="120"/>
        <w:ind w:leftChars="7" w:left="14"/>
        <w:rPr>
          <w:color w:val="auto"/>
          <w:rPrChange w:id="101" w:author="Monsuru Adepeju" w:date="2021-02-05T10:06:00Z">
            <w:rPr/>
          </w:rPrChange>
        </w:rPr>
      </w:pPr>
      <w:r w:rsidRPr="00146EAD">
        <w:rPr>
          <w:color w:val="auto"/>
          <w:rPrChange w:id="102" w:author="Monsuru Adepeju" w:date="2021-02-05T10:06:00Z">
            <w:rPr/>
          </w:rPrChange>
        </w:rPr>
        <w:t>3.1. Data Acquisition</w:t>
      </w:r>
    </w:p>
    <w:p w:rsidR="00635D7B" w:rsidRPr="00146EAD" w:rsidRDefault="00635D7B" w:rsidP="00635D7B">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146EAD">
        <w:rPr>
          <w:rFonts w:ascii="Minion Pro Capt" w:hAnsi="Minion Pro Capt" w:cs="Times New Roman"/>
          <w:b w:val="0"/>
          <w:color w:val="auto"/>
          <w:sz w:val="20"/>
          <w:szCs w:val="20"/>
          <w:lang w:val="en-GB"/>
          <w:rPrChange w:id="103" w:author="Monsuru Adepeju" w:date="2021-02-05T10:06:00Z">
            <w:rPr>
              <w:rFonts w:ascii="Minion Pro Capt" w:hAnsi="Minion Pro Capt" w:cs="Times New Roman"/>
              <w:b w:val="0"/>
              <w:color w:val="auto"/>
              <w:sz w:val="20"/>
              <w:szCs w:val="20"/>
              <w:lang w:val="en-GB"/>
            </w:rPr>
          </w:rPrChange>
        </w:rPr>
        <w:t xml:space="preserve"> by using the ‘</w:t>
      </w:r>
      <w:proofErr w:type="spellStart"/>
      <w:r w:rsidRPr="00146EAD">
        <w:rPr>
          <w:rFonts w:ascii="Minion Pro Capt" w:hAnsi="Minion Pro Capt" w:cs="Times New Roman"/>
          <w:b w:val="0"/>
          <w:color w:val="auto"/>
          <w:sz w:val="20"/>
          <w:szCs w:val="20"/>
          <w:lang w:val="en-GB"/>
          <w:rPrChange w:id="104" w:author="Monsuru Adepeju" w:date="2021-02-05T10:06:00Z">
            <w:rPr>
              <w:rFonts w:ascii="Minion Pro Capt" w:hAnsi="Minion Pro Capt" w:cs="Times New Roman"/>
              <w:b w:val="0"/>
              <w:color w:val="auto"/>
              <w:sz w:val="20"/>
              <w:szCs w:val="20"/>
              <w:lang w:val="en-GB"/>
            </w:rPr>
          </w:rPrChange>
        </w:rPr>
        <w:t>search_</w:t>
      </w:r>
      <w:proofErr w:type="gramStart"/>
      <w:r w:rsidRPr="00146EAD">
        <w:rPr>
          <w:rFonts w:ascii="Minion Pro Capt" w:hAnsi="Minion Pro Capt" w:cs="Times New Roman"/>
          <w:b w:val="0"/>
          <w:color w:val="auto"/>
          <w:sz w:val="20"/>
          <w:szCs w:val="20"/>
          <w:lang w:val="en-GB"/>
          <w:rPrChange w:id="105" w:author="Monsuru Adepeju" w:date="2021-02-05T10:06:00Z">
            <w:rPr>
              <w:rFonts w:ascii="Minion Pro Capt" w:hAnsi="Minion Pro Capt" w:cs="Times New Roman"/>
              <w:b w:val="0"/>
              <w:color w:val="auto"/>
              <w:sz w:val="20"/>
              <w:szCs w:val="20"/>
              <w:lang w:val="en-GB"/>
            </w:rPr>
          </w:rPrChange>
        </w:rPr>
        <w:t>tweets</w:t>
      </w:r>
      <w:proofErr w:type="spellEnd"/>
      <w:r w:rsidRPr="00146EAD">
        <w:rPr>
          <w:rFonts w:ascii="Minion Pro Capt" w:hAnsi="Minion Pro Capt" w:cs="Times New Roman"/>
          <w:b w:val="0"/>
          <w:color w:val="auto"/>
          <w:sz w:val="20"/>
          <w:szCs w:val="20"/>
          <w:lang w:val="en-GB"/>
          <w:rPrChange w:id="106" w:author="Monsuru Adepeju" w:date="2021-02-05T10:06:00Z">
            <w:rPr>
              <w:rFonts w:ascii="Minion Pro Capt" w:hAnsi="Minion Pro Capt" w:cs="Times New Roman"/>
              <w:b w:val="0"/>
              <w:color w:val="auto"/>
              <w:sz w:val="20"/>
              <w:szCs w:val="20"/>
              <w:lang w:val="en-GB"/>
            </w:rPr>
          </w:rPrChange>
        </w:rPr>
        <w:t>(</w:t>
      </w:r>
      <w:proofErr w:type="gramEnd"/>
      <w:r w:rsidRPr="00146EAD">
        <w:rPr>
          <w:rFonts w:ascii="Minion Pro Capt" w:hAnsi="Minion Pro Capt" w:cs="Times New Roman"/>
          <w:b w:val="0"/>
          <w:color w:val="auto"/>
          <w:sz w:val="20"/>
          <w:szCs w:val="20"/>
          <w:lang w:val="en-GB"/>
          <w:rPrChange w:id="107" w:author="Monsuru Adepeju" w:date="2021-02-05T10:06:00Z">
            <w:rPr>
              <w:rFonts w:ascii="Minion Pro Capt" w:hAnsi="Minion Pro Capt" w:cs="Times New Roman"/>
              <w:b w:val="0"/>
              <w:color w:val="auto"/>
              <w:sz w:val="20"/>
              <w:szCs w:val="20"/>
              <w:lang w:val="en-GB"/>
            </w:rPr>
          </w:rPrChange>
        </w:rPr>
        <w:t>)’ function of the ‘</w:t>
      </w:r>
      <w:proofErr w:type="spellStart"/>
      <w:r w:rsidRPr="00146EAD">
        <w:rPr>
          <w:rFonts w:ascii="Minion Pro Capt" w:hAnsi="Minion Pro Capt" w:cs="Times New Roman"/>
          <w:b w:val="0"/>
          <w:color w:val="auto"/>
          <w:sz w:val="20"/>
          <w:szCs w:val="20"/>
          <w:lang w:val="en-GB"/>
          <w:rPrChange w:id="108" w:author="Monsuru Adepeju" w:date="2021-02-05T10:06:00Z">
            <w:rPr>
              <w:rFonts w:ascii="Minion Pro Capt" w:hAnsi="Minion Pro Capt" w:cs="Times New Roman"/>
              <w:b w:val="0"/>
              <w:color w:val="auto"/>
              <w:sz w:val="20"/>
              <w:szCs w:val="20"/>
              <w:lang w:val="en-GB"/>
            </w:rPr>
          </w:rPrChange>
        </w:rPr>
        <w:t>rtweet</w:t>
      </w:r>
      <w:proofErr w:type="spellEnd"/>
      <w:r w:rsidRPr="00146EAD">
        <w:rPr>
          <w:rFonts w:ascii="Minion Pro Capt" w:hAnsi="Minion Pro Capt" w:cs="Times New Roman"/>
          <w:b w:val="0"/>
          <w:color w:val="auto"/>
          <w:sz w:val="20"/>
          <w:szCs w:val="20"/>
          <w:lang w:val="en-GB"/>
          <w:rPrChange w:id="109" w:author="Monsuru Adepeju" w:date="2021-02-05T10:06:00Z">
            <w:rPr>
              <w:rFonts w:ascii="Minion Pro Capt" w:hAnsi="Minion Pro Capt" w:cs="Times New Roman"/>
              <w:b w:val="0"/>
              <w:color w:val="auto"/>
              <w:sz w:val="20"/>
              <w:szCs w:val="20"/>
              <w:lang w:val="en-GB"/>
            </w:rPr>
          </w:rPrChange>
        </w:rPr>
        <w:t xml:space="preserve">’ package in R language </w:t>
      </w:r>
      <w:sdt>
        <w:sdtPr>
          <w:rPr>
            <w:rFonts w:ascii="Minion Pro Capt" w:hAnsi="Minion Pro Capt" w:cs="Times New Roman"/>
            <w:b w:val="0"/>
            <w:color w:val="auto"/>
            <w:sz w:val="20"/>
            <w:szCs w:val="20"/>
            <w:lang w:val="en-GB"/>
          </w:rPr>
          <w:id w:val="-643734462"/>
          <w:citation/>
        </w:sdtPr>
        <w:sdtEndPr/>
        <w:sdtContent>
          <w:r w:rsidR="00131FD2" w:rsidRPr="00146EAD">
            <w:rPr>
              <w:rFonts w:ascii="Minion Pro Capt" w:hAnsi="Minion Pro Capt" w:cs="Times New Roman"/>
              <w:b w:val="0"/>
              <w:color w:val="auto"/>
              <w:sz w:val="20"/>
              <w:szCs w:val="20"/>
              <w:lang w:val="en-GB"/>
            </w:rPr>
            <w:fldChar w:fldCharType="begin"/>
          </w:r>
          <w:r w:rsidR="00131FD2" w:rsidRPr="00146EAD">
            <w:rPr>
              <w:rFonts w:ascii="Minion Pro Capt" w:hAnsi="Minion Pro Capt" w:cs="Times New Roman"/>
              <w:b w:val="0"/>
              <w:color w:val="auto"/>
              <w:sz w:val="20"/>
              <w:szCs w:val="20"/>
              <w:lang w:val="en-GB"/>
              <w:rPrChange w:id="110" w:author="Monsuru Adepeju" w:date="2021-02-05T10:06:00Z">
                <w:rPr>
                  <w:rFonts w:ascii="Minion Pro Capt" w:hAnsi="Minion Pro Capt" w:cs="Times New Roman"/>
                  <w:b w:val="0"/>
                  <w:color w:val="auto"/>
                  <w:sz w:val="20"/>
                  <w:szCs w:val="20"/>
                  <w:lang w:val="en-GB"/>
                </w:rPr>
              </w:rPrChange>
            </w:rPr>
            <w:instrText xml:space="preserve"> CITATION Kea19 \l 2057 </w:instrText>
          </w:r>
          <w:r w:rsidR="00131FD2" w:rsidRPr="00146EAD">
            <w:rPr>
              <w:rFonts w:ascii="Minion Pro Capt" w:hAnsi="Minion Pro Capt" w:cs="Times New Roman"/>
              <w:b w:val="0"/>
              <w:color w:val="auto"/>
              <w:sz w:val="20"/>
              <w:szCs w:val="20"/>
              <w:lang w:val="en-GB"/>
              <w:rPrChange w:id="111"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[25]</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635D7B" w:rsidRPr="00826F1E" w:rsidRDefault="00635D7B" w:rsidP="00635D7B">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306F72" w:rsidRDefault="00635D7B" w:rsidP="000639B5">
      <w:pPr>
        <w:pStyle w:val="1"/>
        <w:spacing w:beforeLines="0" w:afterLines="0" w:after="240" w:line="300" w:lineRule="exact"/>
        <w:ind w:leftChars="0" w:left="-28"/>
        <w:rPr>
          <w:ins w:id="112" w:author="Monsuru Adepeju" w:date="2021-02-05T11:31:00Z"/>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Change w:id="113" w:author="Monsuru Adepeju" w:date="2021-02-05T10:06:00Z">
            <w:rPr>
              <w:rFonts w:ascii="Minion Pro Capt" w:hAnsi="Minion Pro Capt" w:cs="Times New Roman"/>
              <w:b w:val="0"/>
              <w:color w:val="auto"/>
              <w:sz w:val="20"/>
              <w:szCs w:val="20"/>
              <w:lang w:val="en-GB"/>
            </w:rPr>
          </w:rPrChange>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proofErr w:type="spellStart"/>
      <w:del w:id="114" w:author="Monsuru Adepeju" w:date="2021-02-05T11:54:00Z">
        <w:r w:rsidRPr="00146EAD" w:rsidDel="00826F1E">
          <w:rPr>
            <w:rFonts w:ascii="Minion Pro Capt" w:hAnsi="Minion Pro Capt" w:cs="Times New Roman"/>
            <w:b w:val="0"/>
            <w:color w:val="auto"/>
            <w:sz w:val="20"/>
            <w:szCs w:val="20"/>
            <w:lang w:val="en-GB"/>
            <w:rPrChange w:id="115" w:author="Monsuru Adepeju" w:date="2021-02-05T10:06:00Z">
              <w:rPr>
                <w:rFonts w:ascii="Minion Pro Capt" w:hAnsi="Minion Pro Capt" w:cs="Times New Roman"/>
                <w:b w:val="0"/>
                <w:color w:val="auto"/>
                <w:sz w:val="20"/>
                <w:szCs w:val="20"/>
                <w:lang w:val="en-GB"/>
              </w:rPr>
            </w:rPrChange>
          </w:rPr>
          <w:delText>PFA</w:delText>
        </w:r>
      </w:del>
      <w:ins w:id="116" w:author="Monsuru Adepeju" w:date="2021-02-05T11:54:00Z">
        <w:r w:rsidR="00826F1E" w:rsidRPr="00826F1E">
          <w:rPr>
            <w:rFonts w:ascii="Minion Pro Capt" w:hAnsi="Minion Pro Capt" w:cs="Times New Roman"/>
            <w:b w:val="0"/>
            <w:color w:val="auto"/>
            <w:sz w:val="20"/>
            <w:szCs w:val="20"/>
            <w:lang w:val="en-GB"/>
          </w:rPr>
          <w:t>Pfa</w:t>
        </w:r>
      </w:ins>
      <w:r w:rsidRPr="00826F1E">
        <w:rPr>
          <w:rFonts w:ascii="Minion Pro Capt" w:hAnsi="Minion Pro Capt" w:cs="Times New Roman"/>
          <w:b w:val="0"/>
          <w:color w:val="auto"/>
          <w:sz w:val="20"/>
          <w:szCs w:val="20"/>
          <w:lang w:val="en-GB"/>
        </w:rPr>
        <w:t>s</w:t>
      </w:r>
      <w:proofErr w:type="spellEnd"/>
      <w:r w:rsidRPr="00826F1E">
        <w:rPr>
          <w:rFonts w:ascii="Minion Pro Capt" w:hAnsi="Minion Pro Capt" w:cs="Times New Roman"/>
          <w:b w:val="0"/>
          <w:color w:val="auto"/>
          <w:sz w:val="20"/>
          <w:szCs w:val="20"/>
          <w:lang w:val="en-GB"/>
        </w:rPr>
        <w:t>’. For the geocoding, we created a ‘</w:t>
      </w:r>
      <w:proofErr w:type="spellStart"/>
      <w:ins w:id="117" w:author="Monsuru Adepeju" w:date="2021-02-05T11:54:00Z">
        <w:r w:rsidR="00826F1E" w:rsidRPr="00826F1E">
          <w:rPr>
            <w:rFonts w:ascii="Minion Pro Capt" w:hAnsi="Minion Pro Capt" w:cs="Times New Roman"/>
            <w:b w:val="0"/>
            <w:color w:val="auto"/>
            <w:sz w:val="20"/>
            <w:szCs w:val="20"/>
            <w:lang w:val="en-GB"/>
          </w:rPr>
          <w:t>Pfa</w:t>
        </w:r>
      </w:ins>
      <w:proofErr w:type="spellEnd"/>
      <w:del w:id="118"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ins w:id="119" w:author="Monsuru Adepeju" w:date="2021-02-05T11:54:00Z">
        <w:r w:rsidR="00826F1E" w:rsidRPr="00826F1E">
          <w:rPr>
            <w:rFonts w:ascii="Minion Pro Capt" w:hAnsi="Minion Pro Capt" w:cs="Times New Roman"/>
            <w:b w:val="0"/>
            <w:color w:val="auto"/>
            <w:sz w:val="20"/>
            <w:szCs w:val="20"/>
            <w:lang w:val="en-GB"/>
          </w:rPr>
          <w:t>Pfa</w:t>
        </w:r>
      </w:ins>
      <w:proofErr w:type="spellEnd"/>
      <w:del w:id="120"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The ‘</w:t>
      </w:r>
      <w:proofErr w:type="spellStart"/>
      <w:ins w:id="121" w:author="Monsuru Adepeju" w:date="2021-02-05T11:54:00Z">
        <w:r w:rsidR="00826F1E" w:rsidRPr="00826F1E">
          <w:rPr>
            <w:rFonts w:ascii="Minion Pro Capt" w:hAnsi="Minion Pro Capt" w:cs="Times New Roman"/>
            <w:b w:val="0"/>
            <w:color w:val="auto"/>
            <w:sz w:val="20"/>
            <w:szCs w:val="20"/>
            <w:lang w:val="en-GB"/>
          </w:rPr>
          <w:t>Pfa</w:t>
        </w:r>
      </w:ins>
      <w:proofErr w:type="spellEnd"/>
      <w:del w:id="122"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xml:space="preserve">-location-lookup’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146EAD">
            <w:rPr>
              <w:rFonts w:ascii="Minion Pro Capt" w:hAnsi="Minion Pro Capt" w:cs="Times New Roman"/>
              <w:b w:val="0"/>
              <w:color w:val="auto"/>
              <w:sz w:val="20"/>
              <w:szCs w:val="20"/>
              <w:lang w:val="en-GB"/>
            </w:rPr>
            <w:fldChar w:fldCharType="begin"/>
          </w:r>
          <w:r w:rsidR="00131FD2" w:rsidRPr="00146EAD">
            <w:rPr>
              <w:rFonts w:ascii="Minion Pro Capt" w:hAnsi="Minion Pro Capt" w:cs="Times New Roman"/>
              <w:b w:val="0"/>
              <w:color w:val="auto"/>
              <w:sz w:val="20"/>
              <w:szCs w:val="20"/>
              <w:lang w:val="en-GB"/>
              <w:rPrChange w:id="123" w:author="Monsuru Adepeju" w:date="2021-02-05T10:06:00Z">
                <w:rPr>
                  <w:rFonts w:ascii="Minion Pro Capt" w:hAnsi="Minion Pro Capt" w:cs="Times New Roman"/>
                  <w:b w:val="0"/>
                  <w:color w:val="auto"/>
                  <w:sz w:val="20"/>
                  <w:szCs w:val="20"/>
                  <w:lang w:val="en-GB"/>
                </w:rPr>
              </w:rPrChange>
            </w:rPr>
            <w:instrText xml:space="preserve"> CITATION Off15 \l 2057 </w:instrText>
          </w:r>
          <w:r w:rsidR="00131FD2" w:rsidRPr="00146EAD">
            <w:rPr>
              <w:rFonts w:ascii="Minion Pro Capt" w:hAnsi="Minion Pro Capt" w:cs="Times New Roman"/>
              <w:b w:val="0"/>
              <w:color w:val="auto"/>
              <w:sz w:val="20"/>
              <w:szCs w:val="20"/>
              <w:lang w:val="en-GB"/>
              <w:rPrChange w:id="124"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[26]</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In total, there are 35,604 unique location names in our ‘</w:t>
      </w:r>
      <w:proofErr w:type="spellStart"/>
      <w:ins w:id="125" w:author="Monsuru Adepeju" w:date="2021-02-05T11:55:00Z">
        <w:r w:rsidR="00826F1E" w:rsidRPr="00826F1E">
          <w:rPr>
            <w:rFonts w:ascii="Minion Pro Capt" w:hAnsi="Minion Pro Capt" w:cs="Times New Roman"/>
            <w:b w:val="0"/>
            <w:color w:val="auto"/>
            <w:sz w:val="20"/>
            <w:szCs w:val="20"/>
            <w:lang w:val="en-GB"/>
          </w:rPr>
          <w:t>Pfa</w:t>
        </w:r>
      </w:ins>
      <w:proofErr w:type="spellEnd"/>
      <w:del w:id="126" w:author="Monsuru Adepeju" w:date="2021-02-05T11:55:00Z">
        <w:r w:rsidRPr="00146EAD" w:rsidDel="00826F1E">
          <w:rPr>
            <w:rFonts w:ascii="Minion Pro Capt" w:hAnsi="Minion Pro Capt" w:cs="Times New Roman"/>
            <w:b w:val="0"/>
            <w:color w:val="auto"/>
            <w:sz w:val="20"/>
            <w:szCs w:val="20"/>
            <w:lang w:val="en-GB"/>
          </w:rPr>
          <w:delText>PFA</w:delText>
        </w:r>
      </w:del>
      <w:r w:rsidRPr="00146EAD">
        <w:rPr>
          <w:rFonts w:ascii="Minion Pro Capt" w:hAnsi="Minion Pro Capt" w:cs="Times New Roman"/>
          <w:b w:val="0"/>
          <w:color w:val="auto"/>
          <w:sz w:val="20"/>
          <w:szCs w:val="20"/>
          <w:lang w:val="en-GB"/>
        </w:rPr>
        <w:t xml:space="preserve">-location-lookup’ table. </w:t>
      </w:r>
      <w:ins w:id="127" w:author="Monsuru Adepeju" w:date="2021-02-05T10:52:00Z">
        <w:r w:rsidR="00FE5A64">
          <w:rPr>
            <w:rFonts w:ascii="Minion Pro Capt" w:hAnsi="Minion Pro Capt" w:cs="Times New Roman"/>
            <w:b w:val="0"/>
            <w:color w:val="auto"/>
            <w:sz w:val="20"/>
            <w:szCs w:val="20"/>
            <w:lang w:val="en-GB"/>
          </w:rPr>
          <w:t xml:space="preserve">Geographically, questions of uncertainty </w:t>
        </w:r>
        <w:proofErr w:type="gramStart"/>
        <w:r w:rsidR="00FE5A64">
          <w:rPr>
            <w:rFonts w:ascii="Minion Pro Capt" w:hAnsi="Minion Pro Capt" w:cs="Times New Roman"/>
            <w:b w:val="0"/>
            <w:color w:val="auto"/>
            <w:sz w:val="20"/>
            <w:szCs w:val="20"/>
            <w:lang w:val="en-GB"/>
          </w:rPr>
          <w:t>can be raised</w:t>
        </w:r>
        <w:proofErr w:type="gramEnd"/>
        <w:r w:rsidR="00FE5A64">
          <w:rPr>
            <w:rFonts w:ascii="Minion Pro Capt" w:hAnsi="Minion Pro Capt" w:cs="Times New Roman"/>
            <w:b w:val="0"/>
            <w:color w:val="auto"/>
            <w:sz w:val="20"/>
            <w:szCs w:val="20"/>
            <w:lang w:val="en-GB"/>
          </w:rPr>
          <w:t xml:space="preserve"> about the </w:t>
        </w:r>
        <w:r w:rsidR="00FE5A64">
          <w:rPr>
            <w:rFonts w:ascii="Minion Pro Capt" w:hAnsi="Minion Pro Capt" w:cs="Times New Roman"/>
            <w:b w:val="0"/>
            <w:color w:val="auto"/>
            <w:sz w:val="20"/>
            <w:szCs w:val="20"/>
            <w:lang w:val="en-GB"/>
          </w:rPr>
          <w:lastRenderedPageBreak/>
          <w:t>representativeness of Twitter as a source for opinion mining.</w:t>
        </w:r>
      </w:ins>
      <w:ins w:id="128" w:author="Monsuru Adepeju" w:date="2021-02-05T11:22:00Z">
        <w:r w:rsidR="00961C41">
          <w:rPr>
            <w:rFonts w:ascii="Minion Pro Capt" w:hAnsi="Minion Pro Capt" w:cs="Times New Roman"/>
            <w:b w:val="0"/>
            <w:color w:val="auto"/>
            <w:sz w:val="20"/>
            <w:szCs w:val="20"/>
            <w:lang w:val="en-GB"/>
          </w:rPr>
          <w:t xml:space="preserve"> In </w:t>
        </w:r>
      </w:ins>
      <w:ins w:id="129" w:author="Monsuru Adepeju" w:date="2021-02-05T11:24:00Z">
        <w:r w:rsidR="00306F72">
          <w:rPr>
            <w:rFonts w:ascii="Minion Pro Capt" w:hAnsi="Minion Pro Capt" w:cs="Times New Roman"/>
            <w:b w:val="0"/>
            <w:color w:val="auto"/>
            <w:sz w:val="20"/>
            <w:szCs w:val="20"/>
            <w:lang w:val="en-GB"/>
          </w:rPr>
          <w:t xml:space="preserve">38 out of 42 </w:t>
        </w:r>
      </w:ins>
      <w:proofErr w:type="spellStart"/>
      <w:ins w:id="130" w:author="Monsuru Adepeju" w:date="2021-02-05T11:55:00Z">
        <w:r w:rsidR="00826F1E" w:rsidRPr="00826F1E">
          <w:rPr>
            <w:rFonts w:ascii="Minion Pro Capt" w:hAnsi="Minion Pro Capt" w:cs="Times New Roman"/>
            <w:b w:val="0"/>
            <w:color w:val="auto"/>
            <w:sz w:val="20"/>
            <w:szCs w:val="20"/>
            <w:lang w:val="en-GB"/>
          </w:rPr>
          <w:t>Pfa</w:t>
        </w:r>
      </w:ins>
      <w:ins w:id="131" w:author="Monsuru Adepeju" w:date="2021-02-05T11:25:00Z">
        <w:r w:rsidR="00306F72">
          <w:rPr>
            <w:rFonts w:ascii="Minion Pro Capt" w:hAnsi="Minion Pro Capt" w:cs="Times New Roman"/>
            <w:b w:val="0"/>
            <w:color w:val="auto"/>
            <w:sz w:val="20"/>
            <w:szCs w:val="20"/>
            <w:lang w:val="en-GB"/>
          </w:rPr>
          <w:t>s</w:t>
        </w:r>
      </w:ins>
      <w:proofErr w:type="spellEnd"/>
      <w:ins w:id="132" w:author="Monsuru Adepeju" w:date="2021-02-05T11:22:00Z">
        <w:r w:rsidR="00961C41">
          <w:rPr>
            <w:rFonts w:ascii="Minion Pro Capt" w:hAnsi="Minion Pro Capt" w:cs="Times New Roman"/>
            <w:b w:val="0"/>
            <w:color w:val="auto"/>
            <w:sz w:val="20"/>
            <w:szCs w:val="20"/>
            <w:lang w:val="en-GB"/>
          </w:rPr>
          <w:t xml:space="preserve">, </w:t>
        </w:r>
      </w:ins>
      <w:ins w:id="133" w:author="Monsuru Adepeju" w:date="2021-02-05T11:24:00Z">
        <w:r w:rsidR="00306F72">
          <w:rPr>
            <w:rFonts w:ascii="Minion Pro Capt" w:hAnsi="Minion Pro Capt" w:cs="Times New Roman"/>
            <w:b w:val="0"/>
            <w:color w:val="auto"/>
            <w:sz w:val="20"/>
            <w:szCs w:val="20"/>
            <w:lang w:val="en-GB"/>
          </w:rPr>
          <w:t xml:space="preserve">the median </w:t>
        </w:r>
      </w:ins>
      <w:ins w:id="134" w:author="Monsuru Adepeju" w:date="2021-02-05T11:27:00Z">
        <w:r w:rsidR="00306F72">
          <w:rPr>
            <w:rFonts w:ascii="Minion Pro Capt" w:hAnsi="Minion Pro Capt" w:cs="Times New Roman"/>
            <w:b w:val="0"/>
            <w:color w:val="auto"/>
            <w:sz w:val="20"/>
            <w:szCs w:val="20"/>
            <w:lang w:val="en-GB"/>
          </w:rPr>
          <w:t xml:space="preserve">and the third quantile </w:t>
        </w:r>
      </w:ins>
      <w:ins w:id="135" w:author="Monsuru Adepeju" w:date="2021-02-05T11:24:00Z">
        <w:r w:rsidR="00306F72">
          <w:rPr>
            <w:rFonts w:ascii="Minion Pro Capt" w:hAnsi="Minion Pro Capt" w:cs="Times New Roman"/>
            <w:b w:val="0"/>
            <w:color w:val="auto"/>
            <w:sz w:val="20"/>
            <w:szCs w:val="20"/>
            <w:lang w:val="en-GB"/>
          </w:rPr>
          <w:t>value</w:t>
        </w:r>
      </w:ins>
      <w:ins w:id="136" w:author="Monsuru Adepeju" w:date="2021-02-05T11:31:00Z">
        <w:r w:rsidR="00306F72">
          <w:rPr>
            <w:rFonts w:ascii="Minion Pro Capt" w:hAnsi="Minion Pro Capt" w:cs="Times New Roman"/>
            <w:b w:val="0"/>
            <w:color w:val="auto"/>
            <w:sz w:val="20"/>
            <w:szCs w:val="20"/>
            <w:lang w:val="en-GB"/>
          </w:rPr>
          <w:t>s</w:t>
        </w:r>
      </w:ins>
      <w:ins w:id="137" w:author="Monsuru Adepeju" w:date="2021-02-05T11:24:00Z">
        <w:r w:rsidR="00306F72">
          <w:rPr>
            <w:rFonts w:ascii="Minion Pro Capt" w:hAnsi="Minion Pro Capt" w:cs="Times New Roman"/>
            <w:b w:val="0"/>
            <w:color w:val="auto"/>
            <w:sz w:val="20"/>
            <w:szCs w:val="20"/>
            <w:lang w:val="en-GB"/>
          </w:rPr>
          <w:t xml:space="preserve"> of the number of tweets </w:t>
        </w:r>
      </w:ins>
      <w:ins w:id="138" w:author="Monsuru Adepeju" w:date="2021-02-05T11:26:00Z">
        <w:r w:rsidR="00306F72">
          <w:rPr>
            <w:rFonts w:ascii="Minion Pro Capt" w:hAnsi="Minion Pro Capt" w:cs="Times New Roman"/>
            <w:b w:val="0"/>
            <w:color w:val="auto"/>
            <w:sz w:val="20"/>
            <w:szCs w:val="20"/>
            <w:lang w:val="en-GB"/>
          </w:rPr>
          <w:t xml:space="preserve">that express opinion concerning policing </w:t>
        </w:r>
      </w:ins>
      <w:ins w:id="139" w:author="Monsuru Adepeju" w:date="2021-02-05T11:28:00Z">
        <w:r w:rsidR="00306F72">
          <w:rPr>
            <w:rFonts w:ascii="Minion Pro Capt" w:hAnsi="Minion Pro Capt" w:cs="Times New Roman"/>
            <w:b w:val="0"/>
            <w:color w:val="auto"/>
            <w:sz w:val="20"/>
            <w:szCs w:val="20"/>
            <w:lang w:val="en-GB"/>
          </w:rPr>
          <w:t xml:space="preserve">are 1 and </w:t>
        </w:r>
      </w:ins>
      <w:ins w:id="140" w:author="Monsuru Adepeju" w:date="2021-02-05T11:24:00Z">
        <w:r w:rsidR="00306F72">
          <w:rPr>
            <w:rFonts w:ascii="Minion Pro Capt" w:hAnsi="Minion Pro Capt" w:cs="Times New Roman"/>
            <w:b w:val="0"/>
            <w:color w:val="auto"/>
            <w:sz w:val="20"/>
            <w:szCs w:val="20"/>
            <w:lang w:val="en-GB"/>
          </w:rPr>
          <w:t>3, respectively. This indicate</w:t>
        </w:r>
      </w:ins>
      <w:ins w:id="141" w:author="Monsuru Adepeju" w:date="2021-02-05T11:29:00Z">
        <w:r w:rsidR="00306F72">
          <w:rPr>
            <w:rFonts w:ascii="Minion Pro Capt" w:hAnsi="Minion Pro Capt" w:cs="Times New Roman"/>
            <w:b w:val="0"/>
            <w:color w:val="auto"/>
            <w:sz w:val="20"/>
            <w:szCs w:val="20"/>
            <w:lang w:val="en-GB"/>
          </w:rPr>
          <w:t>s</w:t>
        </w:r>
      </w:ins>
      <w:ins w:id="142" w:author="Monsuru Adepeju" w:date="2021-02-05T11:24:00Z">
        <w:r w:rsidR="00306F72">
          <w:rPr>
            <w:rFonts w:ascii="Minion Pro Capt" w:hAnsi="Minion Pro Capt" w:cs="Times New Roman"/>
            <w:b w:val="0"/>
            <w:color w:val="auto"/>
            <w:sz w:val="20"/>
            <w:szCs w:val="20"/>
            <w:lang w:val="en-GB"/>
          </w:rPr>
          <w:t xml:space="preserve"> that prolific expression of opinion </w:t>
        </w:r>
      </w:ins>
      <w:ins w:id="143" w:author="Monsuru Adepeju" w:date="2021-02-05T11:32:00Z">
        <w:r w:rsidR="002C772D">
          <w:rPr>
            <w:rFonts w:ascii="Minion Pro Capt" w:hAnsi="Minion Pro Capt" w:cs="Times New Roman"/>
            <w:b w:val="0"/>
            <w:color w:val="auto"/>
            <w:sz w:val="20"/>
            <w:szCs w:val="20"/>
            <w:lang w:val="en-GB"/>
          </w:rPr>
          <w:t xml:space="preserve">amongst the Twitter users </w:t>
        </w:r>
      </w:ins>
      <w:ins w:id="144" w:author="Monsuru Adepeju" w:date="2021-02-05T11:34:00Z">
        <w:r w:rsidR="006027F7">
          <w:rPr>
            <w:rFonts w:ascii="Minion Pro Capt" w:hAnsi="Minion Pro Capt" w:cs="Times New Roman"/>
            <w:b w:val="0"/>
            <w:color w:val="auto"/>
            <w:sz w:val="20"/>
            <w:szCs w:val="20"/>
            <w:lang w:val="en-GB"/>
          </w:rPr>
          <w:t xml:space="preserve">in our study </w:t>
        </w:r>
      </w:ins>
      <w:ins w:id="145" w:author="Monsuru Adepeju" w:date="2021-02-05T11:24:00Z">
        <w:r w:rsidR="00306F72">
          <w:rPr>
            <w:rFonts w:ascii="Minion Pro Capt" w:hAnsi="Minion Pro Capt" w:cs="Times New Roman"/>
            <w:b w:val="0"/>
            <w:color w:val="auto"/>
            <w:sz w:val="20"/>
            <w:szCs w:val="20"/>
            <w:lang w:val="en-GB"/>
          </w:rPr>
          <w:t>is minimal</w:t>
        </w:r>
      </w:ins>
      <w:ins w:id="146" w:author="Monsuru Adepeju" w:date="2021-02-05T11:32:00Z">
        <w:r w:rsidR="002C772D">
          <w:rPr>
            <w:rFonts w:ascii="Minion Pro Capt" w:hAnsi="Minion Pro Capt" w:cs="Times New Roman"/>
            <w:b w:val="0"/>
            <w:color w:val="auto"/>
            <w:sz w:val="20"/>
            <w:szCs w:val="20"/>
            <w:lang w:val="en-GB"/>
          </w:rPr>
          <w:t>. Th</w:t>
        </w:r>
      </w:ins>
      <w:ins w:id="147" w:author="Monsuru Adepeju" w:date="2021-02-05T11:34:00Z">
        <w:r w:rsidR="006027F7">
          <w:rPr>
            <w:rFonts w:ascii="Minion Pro Capt" w:hAnsi="Minion Pro Capt" w:cs="Times New Roman"/>
            <w:b w:val="0"/>
            <w:color w:val="auto"/>
            <w:sz w:val="20"/>
            <w:szCs w:val="20"/>
            <w:lang w:val="en-GB"/>
          </w:rPr>
          <w:t>erefore</w:t>
        </w:r>
      </w:ins>
      <w:ins w:id="148" w:author="Monsuru Adepeju" w:date="2021-02-05T11:32:00Z">
        <w:r w:rsidR="002C772D">
          <w:rPr>
            <w:rFonts w:ascii="Minion Pro Capt" w:hAnsi="Minion Pro Capt" w:cs="Times New Roman"/>
            <w:b w:val="0"/>
            <w:color w:val="auto"/>
            <w:sz w:val="20"/>
            <w:szCs w:val="20"/>
            <w:lang w:val="en-GB"/>
          </w:rPr>
          <w:t xml:space="preserve">, our Twitter datasets represent </w:t>
        </w:r>
      </w:ins>
      <w:ins w:id="149" w:author="Monsuru Adepeju" w:date="2021-02-05T11:24:00Z">
        <w:r w:rsidR="00306F72">
          <w:rPr>
            <w:rFonts w:ascii="Minion Pro Capt" w:hAnsi="Minion Pro Capt" w:cs="Times New Roman"/>
            <w:b w:val="0"/>
            <w:color w:val="auto"/>
            <w:sz w:val="20"/>
            <w:szCs w:val="20"/>
            <w:lang w:val="en-GB"/>
          </w:rPr>
          <w:t xml:space="preserve">a good </w:t>
        </w:r>
      </w:ins>
      <w:ins w:id="150" w:author="Monsuru Adepeju" w:date="2021-02-05T11:31:00Z">
        <w:r w:rsidR="00306F72">
          <w:rPr>
            <w:rFonts w:ascii="Minion Pro Capt" w:hAnsi="Minion Pro Capt" w:cs="Times New Roman"/>
            <w:b w:val="0"/>
            <w:color w:val="auto"/>
            <w:sz w:val="20"/>
            <w:szCs w:val="20"/>
            <w:lang w:val="en-GB"/>
          </w:rPr>
          <w:t>sample of the population.</w:t>
        </w:r>
      </w:ins>
    </w:p>
    <w:p w:rsidR="00635D7B" w:rsidRPr="00146EAD" w:rsidRDefault="00635D7B" w:rsidP="00635D7B">
      <w:pPr>
        <w:pStyle w:val="2"/>
        <w:spacing w:before="240" w:after="120"/>
        <w:ind w:leftChars="7" w:left="14"/>
        <w:rPr>
          <w:color w:val="auto"/>
          <w:rPrChange w:id="151" w:author="Monsuru Adepeju" w:date="2021-02-05T10:06:00Z">
            <w:rPr/>
          </w:rPrChange>
        </w:rPr>
      </w:pPr>
      <w:r w:rsidRPr="00961C41">
        <w:rPr>
          <w:color w:val="auto"/>
        </w:rPr>
        <w:t xml:space="preserve">3.2. </w:t>
      </w:r>
      <w:del w:id="152" w:author="Monsuru Adepeju" w:date="2021-02-05T10:30:00Z">
        <w:r w:rsidR="002F10DE" w:rsidDel="002F10DE">
          <w:rPr>
            <w:color w:val="auto"/>
          </w:rPr>
          <w:delText xml:space="preserve">Sentiment </w:delText>
        </w:r>
      </w:del>
      <w:ins w:id="153" w:author="Monsuru Adepeju" w:date="2021-02-05T10:30:00Z">
        <w:r w:rsidR="002F10DE">
          <w:rPr>
            <w:color w:val="auto"/>
          </w:rPr>
          <w:t>Opinion</w:t>
        </w:r>
        <w:r w:rsidR="002F10DE">
          <w:rPr>
            <w:color w:val="auto"/>
          </w:rPr>
          <w:t xml:space="preserve"> </w:t>
        </w:r>
      </w:ins>
      <w:r w:rsidRPr="00146EAD">
        <w:rPr>
          <w:color w:val="auto"/>
          <w:rPrChange w:id="154" w:author="Monsuru Adepeju" w:date="2021-02-05T10:06:00Z">
            <w:rPr/>
          </w:rPrChange>
        </w:rPr>
        <w:t xml:space="preserve">Analysis </w:t>
      </w:r>
    </w:p>
    <w:p w:rsidR="00635D7B" w:rsidRPr="002F10DE" w:rsidRDefault="002F10DE"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del w:id="155" w:author="Monsuru Adepeju" w:date="2021-02-05T10:30:00Z">
        <w:r w:rsidDel="002F10DE">
          <w:rPr>
            <w:rFonts w:ascii="Minion Pro Capt" w:hAnsi="Minion Pro Capt" w:cs="Times New Roman"/>
            <w:b w:val="0"/>
            <w:color w:val="auto"/>
            <w:sz w:val="20"/>
            <w:szCs w:val="20"/>
            <w:lang w:val="en-GB"/>
          </w:rPr>
          <w:delText>Sentiment</w:delText>
        </w:r>
        <w:r w:rsidRPr="00146EAD" w:rsidDel="002F10DE">
          <w:rPr>
            <w:rFonts w:ascii="Minion Pro Capt" w:hAnsi="Minion Pro Capt" w:cs="Times New Roman"/>
            <w:b w:val="0"/>
            <w:color w:val="auto"/>
            <w:sz w:val="20"/>
            <w:szCs w:val="20"/>
            <w:lang w:val="en-GB"/>
          </w:rPr>
          <w:delText xml:space="preserve"> </w:delText>
        </w:r>
      </w:del>
      <w:ins w:id="156" w:author="Monsuru Adepeju" w:date="2021-02-05T10:30:00Z">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ins>
      <w:r w:rsidR="00635D7B" w:rsidRPr="00146EAD">
        <w:rPr>
          <w:rFonts w:ascii="Minion Pro Capt" w:hAnsi="Minion Pro Capt" w:cs="Times New Roman"/>
          <w:b w:val="0"/>
          <w:color w:val="auto"/>
          <w:sz w:val="20"/>
          <w:szCs w:val="20"/>
          <w:lang w:val="en-GB"/>
        </w:rPr>
        <w:t xml:space="preserve">analysis is a text mining technique for computationally classifying opinions from a piece of text data into </w:t>
      </w:r>
      <w:r w:rsidR="00635D7B" w:rsidRPr="002F10DE">
        <w:rPr>
          <w:rFonts w:ascii="Minion Pro Capt" w:hAnsi="Minion Pro Capt" w:cs="Times New Roman"/>
          <w:b w:val="0"/>
          <w:color w:val="auto"/>
          <w:sz w:val="20"/>
          <w:szCs w:val="20"/>
          <w:lang w:val="en-GB"/>
        </w:rPr>
        <w:t xml:space="preserve">positive or 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146EAD">
            <w:rPr>
              <w:rFonts w:ascii="Minion Pro Capt" w:hAnsi="Minion Pro Capt" w:cs="Times New Roman"/>
              <w:b w:val="0"/>
              <w:color w:val="auto"/>
              <w:sz w:val="20"/>
              <w:szCs w:val="20"/>
              <w:lang w:val="en-GB"/>
            </w:rPr>
            <w:fldChar w:fldCharType="begin"/>
          </w:r>
          <w:r w:rsidR="0095328F" w:rsidRPr="00146EAD">
            <w:rPr>
              <w:rFonts w:ascii="Minion Pro Capt" w:hAnsi="Minion Pro Capt" w:cs="Times New Roman"/>
              <w:b w:val="0"/>
              <w:color w:val="auto"/>
              <w:sz w:val="20"/>
              <w:szCs w:val="20"/>
              <w:lang w:val="en-GB"/>
              <w:rPrChange w:id="157" w:author="Monsuru Adepeju" w:date="2021-02-05T10:06:00Z">
                <w:rPr>
                  <w:rFonts w:ascii="Minion Pro Capt" w:hAnsi="Minion Pro Capt" w:cs="Times New Roman"/>
                  <w:b w:val="0"/>
                  <w:color w:val="auto"/>
                  <w:sz w:val="20"/>
                  <w:szCs w:val="20"/>
                  <w:lang w:val="en-GB"/>
                </w:rPr>
              </w:rPrChange>
            </w:rPr>
            <w:instrText xml:space="preserve"> CITATION Sil16 \l 2057 </w:instrText>
          </w:r>
          <w:r w:rsidR="0095328F" w:rsidRPr="00146EAD">
            <w:rPr>
              <w:rFonts w:ascii="Minion Pro Capt" w:hAnsi="Minion Pro Capt" w:cs="Times New Roman"/>
              <w:b w:val="0"/>
              <w:color w:val="auto"/>
              <w:sz w:val="20"/>
              <w:szCs w:val="20"/>
              <w:lang w:val="en-GB"/>
              <w:rPrChange w:id="158"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[27]</w:t>
          </w:r>
          <w:r w:rsidR="0095328F"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In our study, we employ the AFINN lexicon</w:t>
      </w:r>
      <w:r w:rsidR="008E30C0"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EndPr/>
        <w:sdtContent>
          <w:r w:rsidR="008E30C0" w:rsidRPr="00146EAD">
            <w:rPr>
              <w:rFonts w:ascii="Minion Pro Capt" w:hAnsi="Minion Pro Capt" w:cs="Times New Roman"/>
              <w:b w:val="0"/>
              <w:color w:val="auto"/>
              <w:sz w:val="20"/>
              <w:szCs w:val="20"/>
              <w:lang w:val="en-GB"/>
            </w:rPr>
            <w:fldChar w:fldCharType="begin"/>
          </w:r>
          <w:r w:rsidR="008E30C0" w:rsidRPr="00146EAD">
            <w:rPr>
              <w:rFonts w:ascii="Minion Pro Capt" w:hAnsi="Minion Pro Capt" w:cs="Times New Roman"/>
              <w:b w:val="0"/>
              <w:color w:val="auto"/>
              <w:sz w:val="20"/>
              <w:szCs w:val="20"/>
              <w:lang w:val="en-GB"/>
              <w:rPrChange w:id="159" w:author="Monsuru Adepeju" w:date="2021-02-05T10:06:00Z">
                <w:rPr>
                  <w:rFonts w:ascii="Minion Pro Capt" w:hAnsi="Minion Pro Capt" w:cs="Times New Roman"/>
                  <w:b w:val="0"/>
                  <w:color w:val="auto"/>
                  <w:sz w:val="20"/>
                  <w:szCs w:val="20"/>
                  <w:lang w:val="en-GB"/>
                </w:rPr>
              </w:rPrChange>
            </w:rPr>
            <w:instrText xml:space="preserve"> CITATION Nie11 \l 2057 </w:instrText>
          </w:r>
          <w:r w:rsidR="008E30C0" w:rsidRPr="00146EAD">
            <w:rPr>
              <w:rFonts w:ascii="Minion Pro Capt" w:hAnsi="Minion Pro Capt" w:cs="Times New Roman"/>
              <w:b w:val="0"/>
              <w:color w:val="auto"/>
              <w:sz w:val="20"/>
              <w:szCs w:val="20"/>
              <w:lang w:val="en-GB"/>
              <w:rPrChange w:id="160"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[28]</w:t>
          </w:r>
          <w:r w:rsidR="008E30C0" w:rsidRPr="00146EAD">
            <w:rPr>
              <w:rFonts w:ascii="Minion Pro Capt" w:hAnsi="Minion Pro Capt" w:cs="Times New Roman"/>
              <w:b w:val="0"/>
              <w:color w:val="auto"/>
              <w:sz w:val="20"/>
              <w:szCs w:val="20"/>
              <w:lang w:val="en-GB"/>
            </w:rPr>
            <w:fldChar w:fldCharType="end"/>
          </w:r>
        </w:sdtContent>
      </w:sdt>
      <w:r w:rsidR="00305E84" w:rsidRPr="00146EAD">
        <w:rPr>
          <w:rFonts w:ascii="Minion Pro Capt" w:hAnsi="Minion Pro Capt" w:cs="Times New Roman"/>
          <w:b w:val="0"/>
          <w:color w:val="auto"/>
          <w:sz w:val="20"/>
          <w:szCs w:val="20"/>
          <w:lang w:val="en-GB"/>
        </w:rPr>
        <w:t xml:space="preserve"> (coined from the author</w:t>
      </w:r>
      <w:r w:rsidR="00305E84" w:rsidRPr="002F10DE">
        <w:rPr>
          <w:rFonts w:ascii="Minion Pro Capt" w:hAnsi="Minion Pro Capt" w:cs="Times New Roman"/>
          <w:b w:val="0"/>
          <w:color w:val="auto"/>
          <w:sz w:val="20"/>
          <w:szCs w:val="20"/>
          <w:lang w:val="en-GB"/>
        </w:rPr>
        <w:t xml:space="preserve">’s name, </w:t>
      </w:r>
      <w:r w:rsidR="00305E84" w:rsidRPr="002F10DE">
        <w:rPr>
          <w:rFonts w:ascii="Minion Pro Capt" w:hAnsi="Minion Pro Capt" w:cs="Times New Roman"/>
          <w:b w:val="0"/>
          <w:color w:val="auto"/>
          <w:sz w:val="20"/>
          <w:szCs w:val="20"/>
          <w:lang w:val="en-GB"/>
        </w:rPr>
        <w:t>Finn Ärup Nielsen</w:t>
      </w:r>
      <w:r w:rsidR="00305E84" w:rsidRPr="002F10DE">
        <w:rPr>
          <w:rFonts w:ascii="Minion Pro Capt" w:hAnsi="Minion Pro Capt" w:cs="Times New Roman"/>
          <w:b w:val="0"/>
          <w:color w:val="auto"/>
          <w:sz w:val="20"/>
          <w:szCs w:val="20"/>
          <w:lang w:val="en-GB"/>
        </w:rPr>
        <w:t>),</w:t>
      </w:r>
      <w:r w:rsidR="008E30C0" w:rsidRPr="002F10DE">
        <w:rPr>
          <w:rFonts w:ascii="Minion Pro Capt" w:hAnsi="Minion Pro Capt" w:cs="Times New Roman"/>
          <w:b w:val="0"/>
          <w:color w:val="auto"/>
          <w:sz w:val="20"/>
          <w:szCs w:val="20"/>
          <w:lang w:val="en-GB"/>
        </w:rPr>
        <w:t xml:space="preserve"> </w:t>
      </w:r>
      <w:r w:rsidR="00635D7B" w:rsidRPr="002F10DE">
        <w:rPr>
          <w:rFonts w:ascii="Minion Pro Capt" w:hAnsi="Minion Pro Capt" w:cs="Times New Roman"/>
          <w:b w:val="0"/>
          <w:color w:val="auto"/>
          <w:sz w:val="20"/>
          <w:szCs w:val="20"/>
          <w:lang w:val="en-GB"/>
        </w:rPr>
        <w:t xml:space="preserve">which provide a more nuance positive/negative classification by assigning a sentiment score indicating the degree of the sentiment orientation. The scores range from </w:t>
      </w:r>
      <w:proofErr w:type="gramStart"/>
      <w:r w:rsidR="00635D7B" w:rsidRPr="002F10DE">
        <w:rPr>
          <w:rFonts w:ascii="Minion Pro Capt" w:hAnsi="Minion Pro Capt" w:cs="Times New Roman"/>
          <w:b w:val="0"/>
          <w:color w:val="auto"/>
          <w:sz w:val="20"/>
          <w:szCs w:val="20"/>
          <w:lang w:val="en-GB"/>
        </w:rPr>
        <w:t>5</w:t>
      </w:r>
      <w:proofErr w:type="gramEnd"/>
      <w:r w:rsidR="00635D7B"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sidR="008E30C0" w:rsidRPr="002F10DE">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EndPr/>
        <w:sdtContent>
          <w:r w:rsidR="008E30C0" w:rsidRPr="00146EAD">
            <w:rPr>
              <w:rFonts w:ascii="Minion Pro Capt" w:hAnsi="Minion Pro Capt" w:cs="Times New Roman"/>
              <w:b w:val="0"/>
              <w:color w:val="auto"/>
              <w:sz w:val="20"/>
              <w:szCs w:val="20"/>
              <w:lang w:val="en-GB"/>
            </w:rPr>
            <w:fldChar w:fldCharType="begin"/>
          </w:r>
          <w:r w:rsidR="008E30C0" w:rsidRPr="00146EAD">
            <w:rPr>
              <w:rFonts w:ascii="Minion Pro Capt" w:hAnsi="Minion Pro Capt" w:cs="Times New Roman"/>
              <w:b w:val="0"/>
              <w:color w:val="auto"/>
              <w:sz w:val="20"/>
              <w:szCs w:val="20"/>
              <w:lang w:val="en-GB"/>
              <w:rPrChange w:id="161" w:author="Monsuru Adepeju" w:date="2021-02-05T10:06:00Z">
                <w:rPr>
                  <w:rFonts w:ascii="Minion Pro Capt" w:hAnsi="Minion Pro Capt" w:cs="Times New Roman"/>
                  <w:b w:val="0"/>
                  <w:color w:val="auto"/>
                  <w:sz w:val="20"/>
                  <w:szCs w:val="20"/>
                  <w:lang w:val="en-GB"/>
                </w:rPr>
              </w:rPrChange>
            </w:rPr>
            <w:instrText xml:space="preserve"> CITATION HuM04 \l 2057 </w:instrText>
          </w:r>
          <w:r w:rsidR="008E30C0" w:rsidRPr="00146EAD">
            <w:rPr>
              <w:rFonts w:ascii="Minion Pro Capt" w:hAnsi="Minion Pro Capt" w:cs="Times New Roman"/>
              <w:b w:val="0"/>
              <w:color w:val="auto"/>
              <w:sz w:val="20"/>
              <w:szCs w:val="20"/>
              <w:lang w:val="en-GB"/>
              <w:rPrChange w:id="162" w:author="Monsuru Adepeju" w:date="2021-02-05T10:06:00Z">
                <w:rPr>
                  <w:rFonts w:ascii="Minion Pro Capt" w:hAnsi="Minion Pro Capt" w:cs="Times New Roman"/>
                  <w:b w:val="0"/>
                  <w:color w:val="auto"/>
                  <w:sz w:val="20"/>
                  <w:szCs w:val="20"/>
                  <w:lang w:val="en-GB"/>
                </w:rPr>
              </w:rPrChange>
            </w:rPr>
            <w:fldChar w:fldCharType="separate"/>
          </w:r>
          <w:r w:rsidR="008E30C0" w:rsidRPr="00146EAD">
            <w:rPr>
              <w:rFonts w:ascii="Minion Pro Capt" w:hAnsi="Minion Pro Capt" w:cs="Times New Roman"/>
              <w:b w:val="0"/>
              <w:noProof/>
              <w:color w:val="auto"/>
              <w:sz w:val="20"/>
              <w:szCs w:val="20"/>
              <w:lang w:val="en-GB"/>
            </w:rPr>
            <w:t>[29]</w:t>
          </w:r>
          <w:r w:rsidR="008E30C0"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00635D7B" w:rsidRPr="00146EAD">
        <w:rPr>
          <w:rFonts w:ascii="Minion Pro Capt" w:hAnsi="Minion Pro Capt" w:cs="Times New Roman"/>
          <w:b w:val="0"/>
          <w:color w:val="auto"/>
          <w:sz w:val="20"/>
          <w:szCs w:val="20"/>
          <w:lang w:val="en-GB"/>
        </w:rPr>
        <w:t>is calculated</w:t>
      </w:r>
      <w:proofErr w:type="gramEnd"/>
      <w:r w:rsidR="00635D7B" w:rsidRPr="00146EAD">
        <w:rPr>
          <w:rFonts w:ascii="Minion Pro Capt" w:hAnsi="Minion Pro Capt" w:cs="Times New Roman"/>
          <w:b w:val="0"/>
          <w:color w:val="auto"/>
          <w:sz w:val="20"/>
          <w:szCs w:val="20"/>
          <w:lang w:val="en-GB"/>
        </w:rPr>
        <w:t xml:space="preserve"> by adding up all the sentiment scores from the tweet. </w:t>
      </w:r>
      <w:proofErr w:type="gramStart"/>
      <w:r w:rsidR="00635D7B" w:rsidRPr="00146EAD">
        <w:rPr>
          <w:rFonts w:ascii="Minion Pro Capt" w:hAnsi="Minion Pro Capt" w:cs="Times New Roman"/>
          <w:b w:val="0"/>
          <w:color w:val="auto"/>
          <w:sz w:val="20"/>
          <w:szCs w:val="20"/>
          <w:lang w:val="en-GB"/>
        </w:rPr>
        <w:t>Also</w:t>
      </w:r>
      <w:proofErr w:type="gramEnd"/>
      <w:r w:rsidR="00635D7B"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00635D7B"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146EAD" w:rsidRDefault="00635D7B" w:rsidP="00635D7B">
      <w:pPr>
        <w:rPr>
          <w:lang w:eastAsia="zh-CN"/>
          <w:rPrChange w:id="163" w:author="Monsuru Adepeju" w:date="2021-02-05T10:06:00Z">
            <w:rPr>
              <w:lang w:eastAsia="zh-CN"/>
            </w:rPr>
          </w:rPrChange>
        </w:rPr>
      </w:pPr>
    </w:p>
    <w:p w:rsidR="00635D7B" w:rsidRPr="00146EAD" w:rsidRDefault="00635D7B" w:rsidP="00635D7B">
      <w:pPr>
        <w:pStyle w:val="NormalWeb"/>
        <w:shd w:val="clear" w:color="auto" w:fill="FFFFFF"/>
        <w:spacing w:before="0" w:beforeAutospacing="0"/>
        <w:rPr>
          <w:rFonts w:ascii="Minion Pro Capt" w:eastAsia="SimSun" w:hAnsi="Minion Pro Capt"/>
          <w:b/>
          <w:sz w:val="20"/>
          <w:szCs w:val="20"/>
          <w:lang w:eastAsia="zh-CN"/>
          <w:rPrChange w:id="164" w:author="Monsuru Adepeju" w:date="2021-02-05T10:06:00Z">
            <w:rPr>
              <w:rFonts w:ascii="Minion Pro Capt" w:eastAsia="SimSun" w:hAnsi="Minion Pro Capt"/>
              <w:b/>
              <w:sz w:val="20"/>
              <w:szCs w:val="20"/>
              <w:lang w:eastAsia="zh-CN"/>
            </w:rPr>
          </w:rPrChange>
        </w:rPr>
      </w:pPr>
      <w:r w:rsidRPr="00146EAD">
        <w:rPr>
          <w:rFonts w:ascii="Minion Pro Capt" w:eastAsia="SimSun" w:hAnsi="Minion Pro Capt"/>
          <w:b/>
          <w:sz w:val="20"/>
          <w:szCs w:val="20"/>
          <w:lang w:eastAsia="zh-CN"/>
          <w:rPrChange w:id="165" w:author="Monsuru Adepeju" w:date="2021-02-05T10:06:00Z">
            <w:rPr>
              <w:rFonts w:ascii="Minion Pro Capt" w:eastAsia="SimSun" w:hAnsi="Minion Pro Capt"/>
              <w:b/>
              <w:sz w:val="20"/>
              <w:szCs w:val="20"/>
              <w:lang w:eastAsia="zh-CN"/>
            </w:rPr>
          </w:rPrChange>
        </w:rPr>
        <w:t>(a) Observed Opinion Scores</w:t>
      </w:r>
    </w:p>
    <w:p w:rsidR="00635D7B" w:rsidRPr="00146EAD" w:rsidRDefault="00211A1D"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146EAD">
        <w:rPr>
          <w:rFonts w:ascii="Minion Pro Capt" w:eastAsia="SimSun" w:hAnsi="Minion Pro Capt"/>
          <w:sz w:val="20"/>
          <w:szCs w:val="20"/>
          <w:lang w:eastAsia="zh-CN"/>
          <w:rPrChange w:id="166" w:author="Monsuru Adepeju" w:date="2021-02-05T10:06:00Z">
            <w:rPr>
              <w:rFonts w:ascii="Minion Pro Capt" w:eastAsia="SimSun" w:hAnsi="Minion Pro Capt"/>
              <w:sz w:val="20"/>
              <w:szCs w:val="20"/>
              <w:lang w:eastAsia="zh-CN"/>
            </w:rPr>
          </w:rPrChange>
        </w:rPr>
        <w:t xml:space="preserve">The </w:t>
      </w:r>
      <w:r w:rsidR="00635D7B" w:rsidRPr="00146EAD">
        <w:rPr>
          <w:rFonts w:ascii="Minion Pro Capt" w:eastAsia="SimSun" w:hAnsi="Minion Pro Capt"/>
          <w:sz w:val="20"/>
          <w:szCs w:val="20"/>
          <w:lang w:eastAsia="zh-CN"/>
          <w:rPrChange w:id="167" w:author="Monsuru Adepeju" w:date="2021-02-05T10:06:00Z">
            <w:rPr>
              <w:rFonts w:ascii="Minion Pro Capt" w:eastAsia="SimSun" w:hAnsi="Minion Pro Capt"/>
              <w:sz w:val="20"/>
              <w:szCs w:val="20"/>
              <w:lang w:eastAsia="zh-CN"/>
            </w:rPr>
          </w:rPrChange>
        </w:rPr>
        <w:t xml:space="preserve">opinion score (OP) of a geographical unit </w:t>
      </w:r>
      <w:proofErr w:type="spellStart"/>
      <w:r w:rsidR="00635D7B" w:rsidRPr="00F01607">
        <w:rPr>
          <w:rFonts w:ascii="Minion Pro Capt" w:eastAsia="SimSun" w:hAnsi="Minion Pro Capt"/>
          <w:i/>
          <w:sz w:val="20"/>
          <w:szCs w:val="20"/>
          <w:lang w:eastAsia="zh-CN"/>
        </w:rPr>
        <w:t>i</w:t>
      </w:r>
      <w:proofErr w:type="spellEnd"/>
      <w:r w:rsidR="00635D7B" w:rsidRPr="00F01607">
        <w:rPr>
          <w:rFonts w:ascii="Minion Pro Capt" w:eastAsia="SimSun" w:hAnsi="Minion Pro Capt"/>
          <w:sz w:val="20"/>
          <w:szCs w:val="20"/>
          <w:lang w:eastAsia="zh-CN"/>
        </w:rPr>
        <w:t xml:space="preserve"> </w:t>
      </w:r>
      <w:r w:rsidRPr="00F01607">
        <w:rPr>
          <w:rFonts w:ascii="Minion Pro Capt" w:eastAsia="SimSun" w:hAnsi="Minion Pro Capt"/>
          <w:sz w:val="20"/>
          <w:szCs w:val="20"/>
          <w:lang w:eastAsia="zh-CN"/>
        </w:rPr>
        <w:t xml:space="preserve">can be defined </w:t>
      </w:r>
      <w:r w:rsidR="00635D7B" w:rsidRPr="00F01607">
        <w:rPr>
          <w:rFonts w:ascii="Minion Pro Capt" w:eastAsia="SimSun" w:hAnsi="Minion Pro Capt"/>
          <w:sz w:val="20"/>
          <w:szCs w:val="20"/>
          <w:lang w:eastAsia="zh-CN"/>
        </w:rPr>
        <w:t>as the difference between the sum of all weighted positive tweets and the sum of all weighted negative tweets within the area</w:t>
      </w:r>
      <w:ins w:id="168" w:author="Monsuru Adepeju" w:date="2021-02-05T10:33:00Z">
        <w:r w:rsidR="00F01607">
          <w:rPr>
            <w:rFonts w:ascii="Minion Pro Capt" w:eastAsia="SimSun" w:hAnsi="Minion Pro Capt"/>
            <w:noProof/>
            <w:sz w:val="20"/>
            <w:szCs w:val="20"/>
            <w:lang w:eastAsia="zh-CN"/>
          </w:rPr>
          <w:t xml:space="preserve"> </w:t>
        </w:r>
      </w:ins>
      <w:customXmlInsRangeStart w:id="169" w:author="Monsuru Adepeju" w:date="2021-02-05T10:34:00Z"/>
      <w:sdt>
        <w:sdtPr>
          <w:rPr>
            <w:rFonts w:ascii="Minion Pro Capt" w:eastAsia="SimSun" w:hAnsi="Minion Pro Capt"/>
            <w:noProof/>
            <w:sz w:val="20"/>
            <w:szCs w:val="20"/>
            <w:lang w:eastAsia="zh-CN"/>
          </w:rPr>
          <w:id w:val="-98571379"/>
          <w:citation/>
        </w:sdtPr>
        <w:sdtContent>
          <w:customXmlInsRangeEnd w:id="169"/>
          <w:ins w:id="170" w:author="Monsuru Adepeju" w:date="2021-02-05T10:34:00Z">
            <w:r w:rsidR="00F01607">
              <w:rPr>
                <w:rFonts w:ascii="Minion Pro Capt" w:eastAsia="SimSun" w:hAnsi="Minion Pro Capt"/>
                <w:noProof/>
                <w:sz w:val="20"/>
                <w:szCs w:val="20"/>
                <w:lang w:eastAsia="zh-CN"/>
              </w:rPr>
              <w:fldChar w:fldCharType="begin"/>
            </w:r>
            <w:r w:rsidR="00F01607">
              <w:rPr>
                <w:rFonts w:ascii="Minion Pro Capt" w:eastAsia="SimSun" w:hAnsi="Minion Pro Capt"/>
                <w:noProof/>
                <w:sz w:val="20"/>
                <w:szCs w:val="20"/>
                <w:lang w:eastAsia="zh-CN"/>
              </w:rPr>
              <w:instrText xml:space="preserve"> CITATION Mal19 \l 2057 </w:instrText>
            </w:r>
          </w:ins>
          <w:r w:rsidR="00F01607">
            <w:rPr>
              <w:rFonts w:ascii="Minion Pro Capt" w:eastAsia="SimSun" w:hAnsi="Minion Pro Capt"/>
              <w:noProof/>
              <w:sz w:val="20"/>
              <w:szCs w:val="20"/>
              <w:lang w:eastAsia="zh-CN"/>
            </w:rPr>
            <w:fldChar w:fldCharType="separate"/>
          </w:r>
          <w:ins w:id="171" w:author="Monsuru Adepeju" w:date="2021-02-05T10:34:00Z">
            <w:r w:rsidR="00F01607" w:rsidRPr="00F01607">
              <w:rPr>
                <w:rFonts w:ascii="Minion Pro Capt" w:eastAsia="SimSun" w:hAnsi="Minion Pro Capt"/>
                <w:noProof/>
                <w:sz w:val="20"/>
                <w:szCs w:val="20"/>
                <w:lang w:eastAsia="zh-CN"/>
                <w:rPrChange w:id="172" w:author="Monsuru Adepeju" w:date="2021-02-05T10:34:00Z">
                  <w:rPr/>
                </w:rPrChange>
              </w:rPr>
              <w:t>[30]</w:t>
            </w:r>
            <w:r w:rsidR="00F01607">
              <w:rPr>
                <w:rFonts w:ascii="Minion Pro Capt" w:eastAsia="SimSun" w:hAnsi="Minion Pro Capt"/>
                <w:noProof/>
                <w:sz w:val="20"/>
                <w:szCs w:val="20"/>
                <w:lang w:eastAsia="zh-CN"/>
              </w:rPr>
              <w:fldChar w:fldCharType="end"/>
            </w:r>
          </w:ins>
          <w:customXmlInsRangeStart w:id="173" w:author="Monsuru Adepeju" w:date="2021-02-05T10:34:00Z"/>
        </w:sdtContent>
      </w:sdt>
      <w:customXmlInsRangeEnd w:id="173"/>
      <w:r w:rsidR="00635D7B" w:rsidRPr="00146EAD">
        <w:rPr>
          <w:rFonts w:ascii="Minion Pro Capt" w:eastAsia="SimSun" w:hAnsi="Minion Pro Capt"/>
          <w:sz w:val="20"/>
          <w:szCs w:val="20"/>
          <w:lang w:eastAsia="zh-CN"/>
        </w:rPr>
        <w:t xml:space="preserve">. This </w:t>
      </w:r>
      <w:proofErr w:type="gramStart"/>
      <w:r w:rsidR="00635D7B" w:rsidRPr="00146EAD">
        <w:rPr>
          <w:rFonts w:ascii="Minion Pro Capt" w:eastAsia="SimSun" w:hAnsi="Minion Pro Capt"/>
          <w:sz w:val="20"/>
          <w:szCs w:val="20"/>
          <w:lang w:eastAsia="zh-CN"/>
        </w:rPr>
        <w:t>is expressed</w:t>
      </w:r>
      <w:proofErr w:type="gramEnd"/>
      <w:r w:rsidR="00635D7B"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146EAD" w:rsidRPr="00146EAD" w:rsidTr="00F10B81">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146EAD" w:rsidRDefault="00635D7B" w:rsidP="00F10B81">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ctrlPr>
                          <w:rPr>
                            <w:rFonts w:ascii="Cambria Math" w:hAnsi="Cambria Math" w:cstheme="minorBidi"/>
                            <w:i/>
                            <w:sz w:val="24"/>
                            <w:szCs w:val="24"/>
                            <w:lang w:val="en-GB"/>
                            <w:rPrChange w:id="174" w:author="Monsuru Adepeju" w:date="2021-02-05T10:06:00Z">
                              <w:rPr>
                                <w:rFonts w:ascii="Cambria Math" w:hAnsi="Cambria Math" w:cstheme="minorBidi"/>
                                <w:i/>
                                <w:sz w:val="24"/>
                                <w:szCs w:val="24"/>
                                <w:lang w:val="en-GB"/>
                              </w:rPr>
                            </w:rPrChange>
                          </w:rPr>
                        </m:ctrlPr>
                      </m:e>
                    </m:nary>
                    <m:ctrlPr>
                      <w:rPr>
                        <w:rFonts w:ascii="Cambria Math" w:hAnsi="Cambria Math" w:cstheme="minorBidi"/>
                        <w:i/>
                        <w:sz w:val="24"/>
                        <w:szCs w:val="24"/>
                        <w:lang w:val="en-GB"/>
                        <w:rPrChange w:id="175" w:author="Monsuru Adepeju" w:date="2021-02-05T10:06:00Z">
                          <w:rPr>
                            <w:rFonts w:ascii="Cambria Math" w:hAnsi="Cambria Math" w:cstheme="minorBidi"/>
                            <w:i/>
                            <w:sz w:val="24"/>
                            <w:szCs w:val="24"/>
                            <w:lang w:val="en-GB"/>
                          </w:rPr>
                        </w:rPrChange>
                      </w:rPr>
                    </m:ctrlPr>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146EAD" w:rsidRDefault="00635D7B" w:rsidP="00F10B81">
            <w:pPr>
              <w:pStyle w:val="NormalWeb"/>
              <w:spacing w:before="0" w:beforeAutospacing="0" w:after="240" w:afterAutospacing="0" w:line="300" w:lineRule="exact"/>
              <w:jc w:val="right"/>
              <w:rPr>
                <w:rFonts w:ascii="Minion Pro Capt" w:eastAsia="SimSun" w:hAnsi="Minion Pro Capt"/>
                <w:lang w:eastAsia="zh-CN"/>
                <w:rPrChange w:id="176" w:author="Monsuru Adepeju" w:date="2021-02-05T10:06:00Z">
                  <w:rPr>
                    <w:rFonts w:ascii="Minion Pro Capt" w:eastAsia="SimSun" w:hAnsi="Minion Pro Capt"/>
                    <w:lang w:eastAsia="zh-CN"/>
                  </w:rPr>
                </w:rPrChange>
              </w:rPr>
            </w:pPr>
            <w:r w:rsidRPr="00146EAD">
              <w:rPr>
                <w:rFonts w:ascii="Minion Pro Capt" w:eastAsia="SimSun" w:hAnsi="Minion Pro Capt"/>
                <w:lang w:eastAsia="zh-CN"/>
                <w:rPrChange w:id="177" w:author="Monsuru Adepeju" w:date="2021-02-05T10:06:00Z">
                  <w:rPr>
                    <w:rFonts w:ascii="Minion Pro Capt" w:eastAsia="SimSun" w:hAnsi="Minion Pro Capt"/>
                    <w:lang w:eastAsia="zh-CN"/>
                  </w:rPr>
                </w:rPrChange>
              </w:rPr>
              <w:t>(1)</w:t>
            </w:r>
          </w:p>
        </w:tc>
      </w:tr>
    </w:tbl>
    <w:p w:rsidR="00635D7B" w:rsidRPr="0084451B"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146EAD">
        <w:rPr>
          <w:rFonts w:ascii="Minion Pro Capt" w:eastAsia="SimSun" w:hAnsi="Minion Pro Capt"/>
          <w:sz w:val="20"/>
          <w:szCs w:val="20"/>
          <w:lang w:eastAsia="zh-CN"/>
          <w:rPrChange w:id="178" w:author="Monsuru Adepeju" w:date="2021-02-05T10:06:00Z">
            <w:rPr>
              <w:rFonts w:ascii="Minion Pro Capt" w:eastAsia="SimSun" w:hAnsi="Minion Pro Capt"/>
              <w:sz w:val="20"/>
              <w:szCs w:val="20"/>
              <w:lang w:eastAsia="zh-CN"/>
            </w:rPr>
          </w:rPrChange>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order to allow a simplified opinion score. In other words, the final opinion score (OP) of a </w:t>
      </w:r>
      <w:proofErr w:type="spellStart"/>
      <w:ins w:id="179" w:author="Monsuru Adepeju" w:date="2021-02-05T11:55:00Z">
        <w:r w:rsidR="00826F1E" w:rsidRPr="00826F1E">
          <w:rPr>
            <w:rFonts w:ascii="Minion Pro Capt" w:eastAsia="SimSun" w:hAnsi="Minion Pro Capt"/>
            <w:sz w:val="20"/>
            <w:szCs w:val="20"/>
            <w:lang w:eastAsia="zh-CN"/>
          </w:rPr>
          <w:t>Pfa</w:t>
        </w:r>
      </w:ins>
      <w:proofErr w:type="spellEnd"/>
      <w:del w:id="180"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635D7B" w:rsidRPr="00146EAD"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Change w:id="181" w:author="Monsuru Adepeju" w:date="2021-02-05T10:06:00Z">
            <w:rPr>
              <w:rFonts w:ascii="Minion Pro Capt" w:eastAsia="SimSun" w:hAnsi="Minion Pro Capt"/>
              <w:b/>
              <w:sz w:val="20"/>
              <w:szCs w:val="20"/>
              <w:lang w:eastAsia="zh-CN"/>
            </w:rPr>
          </w:rPrChange>
        </w:rPr>
      </w:pPr>
      <w:r w:rsidRPr="00146EAD">
        <w:rPr>
          <w:rFonts w:ascii="Minion Pro Capt" w:eastAsia="SimSun" w:hAnsi="Minion Pro Capt"/>
          <w:b/>
          <w:sz w:val="20"/>
          <w:szCs w:val="20"/>
          <w:lang w:eastAsia="zh-CN"/>
          <w:rPrChange w:id="182" w:author="Monsuru Adepeju" w:date="2021-02-05T10:06:00Z">
            <w:rPr>
              <w:rFonts w:ascii="Minion Pro Capt" w:eastAsia="SimSun" w:hAnsi="Minion Pro Capt"/>
              <w:b/>
              <w:sz w:val="20"/>
              <w:szCs w:val="20"/>
              <w:lang w:eastAsia="zh-CN"/>
            </w:rPr>
          </w:rPrChange>
        </w:rPr>
        <w:t xml:space="preserve">Expected Sentiment Document (ESD) </w:t>
      </w:r>
    </w:p>
    <w:p w:rsidR="00635D7B" w:rsidRPr="00146EAD"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Change w:id="183" w:author="Monsuru Adepeju" w:date="2021-02-05T10:06:00Z">
            <w:rPr>
              <w:rFonts w:ascii="Minion Pro Capt" w:eastAsia="SimSun" w:hAnsi="Minion Pro Capt"/>
              <w:sz w:val="20"/>
              <w:szCs w:val="20"/>
              <w:lang w:eastAsia="zh-CN"/>
            </w:rPr>
          </w:rPrChange>
        </w:rPr>
      </w:pPr>
      <w:r w:rsidRPr="00146EAD">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00635D7B" w:rsidRPr="0084451B">
        <w:rPr>
          <w:rFonts w:ascii="Minion Pro Capt" w:eastAsia="SimSun" w:hAnsi="Minion Pro Capt"/>
          <w:sz w:val="20"/>
          <w:szCs w:val="20"/>
          <w:lang w:eastAsia="zh-CN"/>
        </w:rPr>
        <w:t xml:space="preserve">he keywords relating to the issue </w:t>
      </w:r>
      <w:proofErr w:type="gramStart"/>
      <w:r w:rsidR="00635D7B" w:rsidRPr="0084451B">
        <w:rPr>
          <w:rFonts w:ascii="Minion Pro Capt" w:eastAsia="SimSun" w:hAnsi="Minion Pro Capt"/>
          <w:sz w:val="20"/>
          <w:szCs w:val="20"/>
          <w:lang w:eastAsia="zh-CN"/>
        </w:rPr>
        <w:t>can be eliminated</w:t>
      </w:r>
      <w:proofErr w:type="gramEnd"/>
      <w:r w:rsidR="00635D7B" w:rsidRPr="0084451B">
        <w:rPr>
          <w:rFonts w:ascii="Minion Pro Capt" w:eastAsia="SimSun" w:hAnsi="Minion Pro Capt"/>
          <w:sz w:val="20"/>
          <w:szCs w:val="20"/>
          <w:lang w:eastAsia="zh-CN"/>
        </w:rPr>
        <w:t xml:space="preserve"> from OP score. This gives us the ‘Expected Sentiment Document (ESD)’. This idea </w:t>
      </w:r>
      <w:proofErr w:type="gramStart"/>
      <w:r w:rsidR="00635D7B" w:rsidRPr="0084451B">
        <w:rPr>
          <w:rFonts w:ascii="Minion Pro Capt" w:eastAsia="SimSun" w:hAnsi="Minion Pro Capt"/>
          <w:sz w:val="20"/>
          <w:szCs w:val="20"/>
          <w:lang w:eastAsia="zh-CN"/>
        </w:rPr>
        <w:t>is illustrated</w:t>
      </w:r>
      <w:proofErr w:type="gramEnd"/>
      <w:r w:rsidR="00635D7B"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Pr="00146EA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Change w:id="184" w:author="Monsuru Adepeju" w:date="2021-02-05T10:06:00Z">
            <w:rPr>
              <w:rFonts w:ascii="Minion Pro Capt" w:eastAsia="SimSun" w:hAnsi="Minion Pro Capt"/>
              <w:lang w:eastAsia="zh-CN"/>
            </w:rPr>
          </w:rPrChange>
        </w:rPr>
      </w:pPr>
    </w:p>
    <w:p w:rsidR="0095328F" w:rsidRPr="00146EAD"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Change w:id="185" w:author="Monsuru Adepeju" w:date="2021-02-05T10:06:00Z">
            <w:rPr>
              <w:rFonts w:ascii="Minion Pro Capt" w:eastAsia="SimSun" w:hAnsi="Minion Pro Capt"/>
              <w:lang w:eastAsia="zh-CN"/>
            </w:rPr>
          </w:rPrChange>
        </w:rPr>
      </w:pPr>
    </w:p>
    <w:p w:rsidR="00635D7B" w:rsidRPr="00146EAD"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146EAD">
        <w:rPr>
          <w:rFonts w:ascii="Cambria" w:hAnsi="Cambria"/>
          <w:b/>
          <w:sz w:val="20"/>
          <w:szCs w:val="20"/>
          <w:lang w:eastAsia="zh-CN"/>
          <w:rPrChange w:id="186" w:author="Monsuru Adepeju" w:date="2021-02-05T10:06:00Z">
            <w:rPr>
              <w:rFonts w:ascii="Cambria" w:hAnsi="Cambria"/>
              <w:b/>
              <w:color w:val="C45911" w:themeColor="accent2" w:themeShade="BF"/>
              <w:sz w:val="20"/>
              <w:szCs w:val="20"/>
              <w:lang w:eastAsia="zh-CN"/>
            </w:rPr>
          </w:rPrChange>
        </w:rPr>
        <w:t>Figure 2</w:t>
      </w:r>
      <w:r w:rsidR="00635D7B" w:rsidRPr="00146EAD">
        <w:rPr>
          <w:rFonts w:ascii="Minion Pro Capt" w:eastAsia="SimSun" w:hAnsi="Minion Pro Capt"/>
          <w:lang w:eastAsia="zh-CN"/>
        </w:rPr>
        <w:t>. Developing the Expected-Sentiment Document (ESD)</w:t>
      </w:r>
    </w:p>
    <w:p w:rsidR="00635D7B" w:rsidRPr="00146EA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Change w:id="187" w:author="Monsuru Adepeju" w:date="2021-02-05T10:06:00Z">
            <w:rPr>
              <w:rFonts w:ascii="Minion Pro Capt" w:eastAsia="SimSun" w:hAnsi="Minion Pro Capt"/>
              <w:sz w:val="20"/>
              <w:szCs w:val="20"/>
              <w:lang w:eastAsia="zh-CN"/>
            </w:rPr>
          </w:rPrChange>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146EAD">
        <w:rPr>
          <w:rFonts w:ascii="Minion Pro Capt" w:eastAsia="SimSun" w:hAnsi="Minion Pro Capt"/>
          <w:sz w:val="20"/>
          <w:szCs w:val="20"/>
          <w:lang w:eastAsia="zh-CN"/>
          <w:rPrChange w:id="188" w:author="Monsuru Adepeju" w:date="2021-02-05T10:06:00Z">
            <w:rPr>
              <w:rFonts w:ascii="Minion Pro Capt" w:eastAsia="SimSun" w:hAnsi="Minion Pro Capt"/>
              <w:sz w:val="20"/>
              <w:szCs w:val="20"/>
              <w:lang w:eastAsia="zh-CN"/>
            </w:rPr>
          </w:rPrChange>
        </w:rPr>
        <w:t>s. Any tweets that include one or a combination of these keywords belong to the type 2 tweets.</w:t>
      </w:r>
    </w:p>
    <w:p w:rsidR="00635D7B" w:rsidRPr="00146EA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Change w:id="189" w:author="Monsuru Adepeju" w:date="2021-02-05T10:06:00Z">
            <w:rPr>
              <w:rFonts w:ascii="Minion Pro Capt" w:eastAsia="SimSun" w:hAnsi="Minion Pro Capt"/>
              <w:b/>
              <w:sz w:val="20"/>
              <w:szCs w:val="20"/>
              <w:lang w:eastAsia="zh-CN"/>
            </w:rPr>
          </w:rPrChange>
        </w:rPr>
      </w:pPr>
      <w:r w:rsidRPr="00146EAD">
        <w:rPr>
          <w:rFonts w:ascii="Minion Pro Capt" w:eastAsia="SimSun" w:hAnsi="Minion Pro Capt"/>
          <w:b/>
          <w:sz w:val="20"/>
          <w:szCs w:val="20"/>
          <w:lang w:eastAsia="zh-CN"/>
          <w:rPrChange w:id="190" w:author="Monsuru Adepeju" w:date="2021-02-05T10:06:00Z">
            <w:rPr>
              <w:rFonts w:ascii="Minion Pro Capt" w:eastAsia="SimSun" w:hAnsi="Minion Pro Capt"/>
              <w:b/>
              <w:sz w:val="20"/>
              <w:szCs w:val="20"/>
              <w:lang w:eastAsia="zh-CN"/>
            </w:rPr>
          </w:rPrChange>
        </w:rPr>
        <w:t xml:space="preserve">(c) </w:t>
      </w:r>
      <w:r w:rsidRPr="00146EAD">
        <w:rPr>
          <w:rFonts w:ascii="Minion Pro Capt" w:eastAsia="SimSun" w:hAnsi="Minion Pro Capt"/>
          <w:b/>
          <w:sz w:val="20"/>
          <w:szCs w:val="20"/>
          <w:lang w:eastAsia="zh-CN"/>
          <w:rPrChange w:id="191" w:author="Monsuru Adepeju" w:date="2021-02-05T10:06:00Z">
            <w:rPr>
              <w:rFonts w:ascii="Minion Pro Capt" w:eastAsia="SimSun" w:hAnsi="Minion Pro Capt"/>
              <w:b/>
              <w:sz w:val="20"/>
              <w:szCs w:val="20"/>
              <w:lang w:eastAsia="zh-CN"/>
            </w:rPr>
          </w:rPrChange>
        </w:rPr>
        <w:tab/>
        <w:t xml:space="preserve">Randomization Testing </w:t>
      </w:r>
    </w:p>
    <w:p w:rsidR="00635D7B" w:rsidRPr="00146EA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Change w:id="192"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Change w:id="193" w:author="Monsuru Adepeju" w:date="2021-02-05T10:06:00Z">
            <w:rPr>
              <w:rFonts w:ascii="Minion Pro Capt" w:eastAsia="SimSun" w:hAnsi="Minion Pro Capt"/>
              <w:sz w:val="20"/>
              <w:szCs w:val="20"/>
              <w:lang w:eastAsia="zh-CN"/>
            </w:rPr>
          </w:rPrChange>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146EAD">
            <w:rPr>
              <w:rFonts w:ascii="Minion Pro Capt" w:eastAsia="SimSun" w:hAnsi="Minion Pro Capt"/>
              <w:sz w:val="20"/>
              <w:szCs w:val="20"/>
              <w:lang w:eastAsia="zh-CN"/>
            </w:rPr>
            <w:fldChar w:fldCharType="begin"/>
          </w:r>
          <w:r w:rsidR="002A3225" w:rsidRPr="00146EAD">
            <w:rPr>
              <w:rFonts w:ascii="Minion Pro Capt" w:eastAsia="SimSun" w:hAnsi="Minion Pro Capt"/>
              <w:sz w:val="20"/>
              <w:szCs w:val="20"/>
              <w:lang w:eastAsia="zh-CN"/>
              <w:rPrChange w:id="194" w:author="Monsuru Adepeju" w:date="2021-02-05T10:06:00Z">
                <w:rPr>
                  <w:rFonts w:ascii="Minion Pro Capt" w:eastAsia="SimSun" w:hAnsi="Minion Pro Capt"/>
                  <w:sz w:val="20"/>
                  <w:szCs w:val="20"/>
                  <w:lang w:eastAsia="zh-CN"/>
                </w:rPr>
              </w:rPrChange>
            </w:rPr>
            <w:instrText xml:space="preserve"> CITATION Fis35 \l 2057 </w:instrText>
          </w:r>
          <w:r w:rsidR="002A3225" w:rsidRPr="00146EAD">
            <w:rPr>
              <w:rFonts w:ascii="Minion Pro Capt" w:eastAsia="SimSun" w:hAnsi="Minion Pro Capt"/>
              <w:sz w:val="20"/>
              <w:szCs w:val="20"/>
              <w:lang w:eastAsia="zh-CN"/>
              <w:rPrChange w:id="195" w:author="Monsuru Adepeju" w:date="2021-02-05T10:06:00Z">
                <w:rPr>
                  <w:rFonts w:ascii="Minion Pro Capt" w:eastAsia="SimSun" w:hAnsi="Minion Pro Capt"/>
                  <w:sz w:val="20"/>
                  <w:szCs w:val="20"/>
                  <w:lang w:eastAsia="zh-CN"/>
                </w:rPr>
              </w:rPrChange>
            </w:rPr>
            <w:fldChar w:fldCharType="separate"/>
          </w:r>
          <w:r w:rsidR="008E30C0" w:rsidRPr="00146EAD">
            <w:rPr>
              <w:rFonts w:ascii="Minion Pro Capt" w:eastAsia="SimSun" w:hAnsi="Minion Pro Capt"/>
              <w:noProof/>
              <w:sz w:val="20"/>
              <w:szCs w:val="20"/>
              <w:lang w:eastAsia="zh-CN"/>
            </w:rPr>
            <w:t>[30]</w:t>
          </w:r>
          <w:r w:rsidR="002A3225" w:rsidRPr="00146EAD">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2F10DE">
            <w:rPr>
              <w:rFonts w:ascii="Minion Pro Capt" w:eastAsia="SimSun" w:hAnsi="Minion Pro Capt"/>
              <w:sz w:val="20"/>
              <w:szCs w:val="20"/>
              <w:lang w:eastAsia="zh-CN"/>
            </w:rPr>
            <w:fldChar w:fldCharType="begin"/>
          </w:r>
          <w:r w:rsidR="002A3225" w:rsidRPr="00146EAD">
            <w:rPr>
              <w:rFonts w:ascii="Minion Pro Capt" w:eastAsia="SimSun" w:hAnsi="Minion Pro Capt"/>
              <w:sz w:val="20"/>
              <w:szCs w:val="20"/>
              <w:lang w:eastAsia="zh-CN"/>
              <w:rPrChange w:id="196" w:author="Monsuru Adepeju" w:date="2021-02-05T10:06:00Z">
                <w:rPr>
                  <w:rFonts w:ascii="Minion Pro Capt" w:eastAsia="SimSun" w:hAnsi="Minion Pro Capt"/>
                  <w:sz w:val="20"/>
                  <w:szCs w:val="20"/>
                  <w:lang w:eastAsia="zh-CN"/>
                </w:rPr>
              </w:rPrChange>
            </w:rPr>
            <w:instrText xml:space="preserve"> CITATION Goo06 \l 2057 </w:instrText>
          </w:r>
          <w:r w:rsidR="002A3225" w:rsidRPr="00146EAD">
            <w:rPr>
              <w:rFonts w:ascii="Minion Pro Capt" w:eastAsia="SimSun" w:hAnsi="Minion Pro Capt"/>
              <w:sz w:val="20"/>
              <w:szCs w:val="20"/>
              <w:lang w:eastAsia="zh-CN"/>
              <w:rPrChange w:id="197" w:author="Monsuru Adepeju" w:date="2021-02-05T10:06:00Z">
                <w:rPr>
                  <w:rFonts w:ascii="Minion Pro Capt" w:eastAsia="SimSun" w:hAnsi="Minion Pro Capt"/>
                  <w:sz w:val="20"/>
                  <w:szCs w:val="20"/>
                  <w:lang w:eastAsia="zh-CN"/>
                </w:rPr>
              </w:rPrChange>
            </w:rPr>
            <w:fldChar w:fldCharType="separate"/>
          </w:r>
          <w:r w:rsidR="008E30C0" w:rsidRPr="002F10DE">
            <w:rPr>
              <w:rFonts w:ascii="Minion Pro Capt" w:eastAsia="SimSun" w:hAnsi="Minion Pro Capt"/>
              <w:noProof/>
              <w:sz w:val="20"/>
              <w:szCs w:val="20"/>
              <w:lang w:eastAsia="zh-CN"/>
            </w:rPr>
            <w:t xml:space="preserve"> [31]</w:t>
          </w:r>
          <w:r w:rsidR="002A3225" w:rsidRPr="002F10DE">
            <w:rPr>
              <w:rFonts w:ascii="Minion Pro Capt" w:eastAsia="SimSun" w:hAnsi="Minion Pro Capt"/>
              <w:sz w:val="20"/>
              <w:szCs w:val="20"/>
              <w:lang w:eastAsia="zh-CN"/>
            </w:rPr>
            <w:fldChar w:fldCharType="end"/>
          </w:r>
        </w:sdtContent>
      </w:sdt>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ins w:id="198" w:author="Monsuru Adepeju" w:date="2021-02-05T11:55:00Z">
        <w:r w:rsidR="00826F1E" w:rsidRPr="00826F1E">
          <w:rPr>
            <w:rFonts w:ascii="Minion Pro Capt" w:eastAsia="SimSun" w:hAnsi="Minion Pro Capt"/>
            <w:sz w:val="20"/>
            <w:szCs w:val="20"/>
            <w:lang w:eastAsia="zh-CN"/>
          </w:rPr>
          <w:t>Pfa</w:t>
        </w:r>
      </w:ins>
      <w:proofErr w:type="spellEnd"/>
      <w:del w:id="199"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ins w:id="200" w:author="Monsuru Adepeju" w:date="2021-02-05T11:55:00Z">
        <w:r w:rsidR="00826F1E" w:rsidRPr="00826F1E">
          <w:rPr>
            <w:rFonts w:ascii="Minion Pro Capt" w:eastAsia="SimSun" w:hAnsi="Minion Pro Capt"/>
            <w:sz w:val="20"/>
            <w:szCs w:val="20"/>
            <w:lang w:eastAsia="zh-CN"/>
          </w:rPr>
          <w:t>Pfa</w:t>
        </w:r>
      </w:ins>
      <w:proofErr w:type="spellEnd"/>
      <w:del w:id="201" w:author="Monsuru Adepeju" w:date="2021-02-05T11:55:00Z">
        <w:r w:rsidRPr="002F10DE" w:rsidDel="00826F1E">
          <w:rPr>
            <w:rFonts w:ascii="Minion Pro Capt" w:eastAsia="SimSun" w:hAnsi="Minion Pro Capt"/>
            <w:sz w:val="20"/>
            <w:szCs w:val="20"/>
            <w:lang w:eastAsia="zh-CN"/>
          </w:rPr>
          <w:delText>PFA</w:delText>
        </w:r>
      </w:del>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146EAD">
        <w:rPr>
          <w:rFonts w:ascii="Minion Pro Capt" w:eastAsia="SimSun" w:hAnsi="Minion Pro Capt"/>
          <w:sz w:val="20"/>
          <w:szCs w:val="20"/>
          <w:lang w:eastAsia="zh-CN"/>
          <w:rPrChange w:id="202" w:author="Monsuru Adepeju" w:date="2021-02-05T10:06:00Z">
            <w:rPr>
              <w:rFonts w:ascii="Minion Pro Capt" w:eastAsia="SimSun" w:hAnsi="Minion Pro Capt"/>
              <w:sz w:val="20"/>
              <w:szCs w:val="20"/>
              <w:lang w:eastAsia="zh-CN"/>
            </w:rPr>
          </w:rPrChange>
        </w:rPr>
        <w:t xml:space="preserve">al to the number of replicas, a lower number of replications, such as 99, </w:t>
      </w:r>
      <w:proofErr w:type="gramStart"/>
      <w:r w:rsidRPr="00146EAD">
        <w:rPr>
          <w:rFonts w:ascii="Minion Pro Capt" w:eastAsia="SimSun" w:hAnsi="Minion Pro Capt"/>
          <w:sz w:val="20"/>
          <w:szCs w:val="20"/>
          <w:lang w:eastAsia="zh-CN"/>
          <w:rPrChange w:id="203" w:author="Monsuru Adepeju" w:date="2021-02-05T10:06:00Z">
            <w:rPr>
              <w:rFonts w:ascii="Minion Pro Capt" w:eastAsia="SimSun" w:hAnsi="Minion Pro Capt"/>
              <w:sz w:val="20"/>
              <w:szCs w:val="20"/>
              <w:lang w:eastAsia="zh-CN"/>
            </w:rPr>
          </w:rPrChange>
        </w:rPr>
        <w:t>may be recommended</w:t>
      </w:r>
      <w:proofErr w:type="gramEnd"/>
      <w:r w:rsidRPr="00146EAD">
        <w:rPr>
          <w:rFonts w:ascii="Minion Pro Capt" w:eastAsia="SimSun" w:hAnsi="Minion Pro Capt"/>
          <w:sz w:val="20"/>
          <w:szCs w:val="20"/>
          <w:lang w:eastAsia="zh-CN"/>
          <w:rPrChange w:id="204" w:author="Monsuru Adepeju" w:date="2021-02-05T10:06:00Z">
            <w:rPr>
              <w:rFonts w:ascii="Minion Pro Capt" w:eastAsia="SimSun" w:hAnsi="Minion Pro Capt"/>
              <w:sz w:val="20"/>
              <w:szCs w:val="20"/>
              <w:lang w:eastAsia="zh-CN"/>
            </w:rPr>
          </w:rPrChange>
        </w:rPr>
        <w:t xml:space="preserve">. </w:t>
      </w:r>
    </w:p>
    <w:p w:rsidR="00635D7B" w:rsidRPr="00146EAD" w:rsidRDefault="00635D7B" w:rsidP="00635D7B">
      <w:pPr>
        <w:pStyle w:val="2"/>
        <w:spacing w:before="240" w:after="120"/>
        <w:ind w:leftChars="0" w:left="0"/>
        <w:rPr>
          <w:color w:val="auto"/>
          <w:rPrChange w:id="205" w:author="Monsuru Adepeju" w:date="2021-02-05T10:06:00Z">
            <w:rPr/>
          </w:rPrChange>
        </w:rPr>
      </w:pPr>
      <w:r w:rsidRPr="00146EAD">
        <w:rPr>
          <w:color w:val="auto"/>
          <w:rPrChange w:id="206" w:author="Monsuru Adepeju" w:date="2021-02-05T10:06:00Z">
            <w:rPr/>
          </w:rPrChange>
        </w:rPr>
        <w:t>3.3 Sequential Visualization</w:t>
      </w:r>
    </w:p>
    <w:p w:rsidR="00635D7B" w:rsidRPr="00146EAD"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Change w:id="207"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146EAD">
        <w:rPr>
          <w:rFonts w:ascii="Minion Pro Capt" w:eastAsia="SimSun" w:hAnsi="Minion Pro Capt"/>
          <w:sz w:val="20"/>
          <w:szCs w:val="20"/>
          <w:lang w:eastAsia="zh-CN"/>
          <w:rPrChange w:id="208" w:author="Monsuru Adepeju" w:date="2021-02-05T10:06:00Z">
            <w:rPr>
              <w:rFonts w:ascii="Minion Pro Capt" w:eastAsia="SimSun" w:hAnsi="Minion Pro Capt"/>
              <w:sz w:val="20"/>
              <w:szCs w:val="20"/>
              <w:lang w:eastAsia="zh-CN"/>
            </w:rPr>
          </w:rPrChange>
        </w:rPr>
        <w:t xml:space="preserve">e comparison. We employ the sequential visualization approach to produce the likert charts and geospatial maps that show the relationship between policing and the COVID-19 pandemic. </w:t>
      </w:r>
    </w:p>
    <w:p w:rsidR="00635D7B" w:rsidRPr="00146EAD" w:rsidRDefault="00635D7B" w:rsidP="00635D7B">
      <w:pPr>
        <w:pStyle w:val="2"/>
        <w:spacing w:before="240" w:after="120"/>
        <w:ind w:leftChars="0" w:left="0"/>
        <w:rPr>
          <w:color w:val="auto"/>
          <w:rPrChange w:id="209" w:author="Monsuru Adepeju" w:date="2021-02-05T10:06:00Z">
            <w:rPr/>
          </w:rPrChange>
        </w:rPr>
      </w:pPr>
      <w:r w:rsidRPr="00146EAD">
        <w:rPr>
          <w:color w:val="auto"/>
          <w:rPrChange w:id="210" w:author="Monsuru Adepeju" w:date="2021-02-05T10:06:00Z">
            <w:rPr/>
          </w:rPrChange>
        </w:rPr>
        <w:t>3.4 Reproducibility of Research</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002D4AE9" w:rsidRPr="0084451B">
        <w:rPr>
          <w:rFonts w:ascii="Minion Pro Capt" w:eastAsia="SimSun" w:hAnsi="Minion Pro Capt"/>
          <w:sz w:val="20"/>
          <w:szCs w:val="20"/>
          <w:lang w:eastAsia="zh-CN"/>
        </w:rPr>
        <w:t>https://github.com/MAnalytics/JGIS_Policing_COVID-19</w:t>
      </w:r>
      <w:r w:rsidR="00B50897" w:rsidRPr="0084451B">
        <w:rPr>
          <w:rFonts w:ascii="Minion Pro Capt" w:eastAsia="SimSun" w:hAnsi="Minion Pro Capt"/>
          <w:sz w:val="20"/>
          <w:szCs w:val="20"/>
          <w:lang w:eastAsia="zh-CN"/>
        </w:rPr>
        <w:t xml:space="preserve"> </w:t>
      </w:r>
    </w:p>
    <w:p w:rsidR="00635D7B" w:rsidRPr="00146EAD" w:rsidRDefault="00635D7B" w:rsidP="00635D7B">
      <w:pPr>
        <w:pStyle w:val="1"/>
        <w:spacing w:before="240" w:after="120"/>
        <w:ind w:leftChars="0" w:left="0"/>
        <w:jc w:val="left"/>
        <w:rPr>
          <w:color w:val="auto"/>
          <w:rPrChange w:id="211" w:author="Monsuru Adepeju" w:date="2021-02-05T10:06:00Z">
            <w:rPr/>
          </w:rPrChange>
        </w:rPr>
      </w:pPr>
      <w:r w:rsidRPr="00146EAD">
        <w:rPr>
          <w:color w:val="auto"/>
          <w:rPrChange w:id="212" w:author="Monsuru Adepeju" w:date="2021-02-05T10:06:00Z">
            <w:rPr/>
          </w:rPrChange>
        </w:rPr>
        <w:t xml:space="preserve">4. A Case Study of </w:t>
      </w:r>
      <w:del w:id="213" w:author="Monsuru Adepeju" w:date="2021-02-05T11:55:00Z">
        <w:r w:rsidRPr="00146EAD" w:rsidDel="00826F1E">
          <w:rPr>
            <w:color w:val="auto"/>
            <w:rPrChange w:id="214" w:author="Monsuru Adepeju" w:date="2021-02-05T10:06:00Z">
              <w:rPr/>
            </w:rPrChange>
          </w:rPr>
          <w:delText xml:space="preserve">PFAs </w:delText>
        </w:r>
      </w:del>
      <w:proofErr w:type="spellStart"/>
      <w:ins w:id="215" w:author="Monsuru Adepeju" w:date="2021-02-05T11:55:00Z">
        <w:r w:rsidR="00826F1E">
          <w:rPr>
            <w:color w:val="auto"/>
          </w:rPr>
          <w:t>Pfa</w:t>
        </w:r>
        <w:r w:rsidR="00826F1E" w:rsidRPr="00146EAD">
          <w:rPr>
            <w:color w:val="auto"/>
            <w:rPrChange w:id="216" w:author="Monsuru Adepeju" w:date="2021-02-05T10:06:00Z">
              <w:rPr/>
            </w:rPrChange>
          </w:rPr>
          <w:t>s</w:t>
        </w:r>
        <w:proofErr w:type="spellEnd"/>
        <w:r w:rsidR="00826F1E" w:rsidRPr="00146EAD">
          <w:rPr>
            <w:color w:val="auto"/>
            <w:rPrChange w:id="217" w:author="Monsuru Adepeju" w:date="2021-02-05T10:06:00Z">
              <w:rPr/>
            </w:rPrChange>
          </w:rPr>
          <w:t xml:space="preserve"> </w:t>
        </w:r>
      </w:ins>
      <w:r w:rsidRPr="00146EAD">
        <w:rPr>
          <w:color w:val="auto"/>
          <w:rPrChange w:id="218" w:author="Monsuru Adepeju" w:date="2021-02-05T10:06:00Z">
            <w:rPr/>
          </w:rPrChange>
        </w:rPr>
        <w:t>in England and Wales</w:t>
      </w:r>
    </w:p>
    <w:p w:rsidR="00635D7B" w:rsidRPr="002F10D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proofErr w:type="spellStart"/>
      <w:ins w:id="219" w:author="Monsuru Adepeju" w:date="2021-02-05T11:55:00Z">
        <w:r w:rsidR="00826F1E" w:rsidRPr="00826F1E">
          <w:rPr>
            <w:rFonts w:ascii="Minion Pro Capt" w:eastAsia="SimSun" w:hAnsi="Minion Pro Capt"/>
            <w:sz w:val="20"/>
            <w:szCs w:val="20"/>
            <w:lang w:eastAsia="zh-CN"/>
          </w:rPr>
          <w:t>Pfa</w:t>
        </w:r>
      </w:ins>
      <w:del w:id="220"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in England and Wales aimed at demonstrating the utility of our analytical framework. We complete our demonstration under the following headings, (a) Study area and Data exploration, (b) Data analysis and (c) Results. We now provide details as follows:</w:t>
      </w:r>
    </w:p>
    <w:p w:rsidR="00635D7B" w:rsidRPr="00146EAD" w:rsidRDefault="00635D7B" w:rsidP="00635D7B">
      <w:pPr>
        <w:pStyle w:val="2"/>
        <w:spacing w:before="240" w:after="120"/>
        <w:ind w:leftChars="0" w:left="0"/>
        <w:rPr>
          <w:color w:val="auto"/>
          <w:rPrChange w:id="221" w:author="Monsuru Adepeju" w:date="2021-02-05T10:06:00Z">
            <w:rPr/>
          </w:rPrChange>
        </w:rPr>
      </w:pPr>
      <w:r w:rsidRPr="00146EAD">
        <w:rPr>
          <w:color w:val="auto"/>
          <w:rPrChange w:id="222" w:author="Monsuru Adepeju" w:date="2021-02-05T10:06:00Z">
            <w:rPr/>
          </w:rPrChange>
        </w:rPr>
        <w:t>4.1 Study area and Data exploration</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proofErr w:type="spellStart"/>
      <w:del w:id="223" w:author="Monsuru Adepeju" w:date="2021-02-05T11:55:00Z">
        <w:r w:rsidRPr="00146EAD" w:rsidDel="00826F1E">
          <w:rPr>
            <w:rFonts w:ascii="Minion Pro Capt" w:eastAsia="SimSun" w:hAnsi="Minion Pro Capt"/>
            <w:sz w:val="20"/>
            <w:szCs w:val="20"/>
            <w:lang w:eastAsia="zh-CN"/>
          </w:rPr>
          <w:delText>PFA</w:delText>
        </w:r>
      </w:del>
      <w:ins w:id="224" w:author="Monsuru Adepeju" w:date="2021-02-05T11:55:00Z">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The map in Figure 3 shows the spatial locations of the </w:t>
      </w:r>
      <w:del w:id="225" w:author="Monsuru Adepeju" w:date="2021-02-05T11:56:00Z">
        <w:r w:rsidRPr="00146EAD" w:rsidDel="00826F1E">
          <w:rPr>
            <w:rFonts w:ascii="Minion Pro Capt" w:eastAsia="SimSun" w:hAnsi="Minion Pro Capt"/>
            <w:sz w:val="20"/>
            <w:szCs w:val="20"/>
            <w:lang w:eastAsia="zh-CN"/>
          </w:rPr>
          <w:delText>PFA</w:delText>
        </w:r>
      </w:del>
      <w:ins w:id="226" w:author="Monsuru Adepeju" w:date="2021-02-05T11:56:00Z">
        <w:r w:rsidR="00826F1E" w:rsidRPr="00826F1E">
          <w:t xml:space="preserve"> </w:t>
        </w:r>
        <w:proofErr w:type="spellStart"/>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within their respective regions, shown in different colours. In our study, we consider 42 </w:t>
      </w:r>
      <w:del w:id="227" w:author="Monsuru Adepeju" w:date="2021-02-05T11:56:00Z">
        <w:r w:rsidRPr="00146EAD" w:rsidDel="00826F1E">
          <w:rPr>
            <w:rFonts w:ascii="Minion Pro Capt" w:eastAsia="SimSun" w:hAnsi="Minion Pro Capt"/>
            <w:sz w:val="20"/>
            <w:szCs w:val="20"/>
            <w:lang w:eastAsia="zh-CN"/>
          </w:rPr>
          <w:delText>PFA</w:delText>
        </w:r>
      </w:del>
      <w:proofErr w:type="spellStart"/>
      <w:ins w:id="228" w:author="Monsuru Adepeju" w:date="2021-02-05T11:56:00Z">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having merg</w:t>
      </w:r>
      <w:r w:rsidRPr="00826F1E">
        <w:rPr>
          <w:rFonts w:ascii="Minion Pro Capt" w:eastAsia="SimSun" w:hAnsi="Minion Pro Capt"/>
          <w:sz w:val="20"/>
          <w:szCs w:val="20"/>
          <w:lang w:eastAsia="zh-CN"/>
        </w:rPr>
        <w:t xml:space="preserve">ed ‘City of London’ and ‘London Metropolitan’ </w:t>
      </w:r>
      <w:del w:id="229" w:author="Monsuru Adepeju" w:date="2021-02-05T11:56:00Z">
        <w:r w:rsidRPr="00826F1E" w:rsidDel="00826F1E">
          <w:rPr>
            <w:rFonts w:ascii="Minion Pro Capt" w:eastAsia="SimSun" w:hAnsi="Minion Pro Capt"/>
            <w:sz w:val="20"/>
            <w:szCs w:val="20"/>
            <w:lang w:eastAsia="zh-CN"/>
          </w:rPr>
          <w:delText>PFA</w:delText>
        </w:r>
      </w:del>
      <w:proofErr w:type="spellStart"/>
      <w:ins w:id="230"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together due to their overlapping boundaries. It can be observed that the number of </w:t>
      </w:r>
      <w:del w:id="231" w:author="Monsuru Adepeju" w:date="2021-02-05T11:56:00Z">
        <w:r w:rsidRPr="00826F1E" w:rsidDel="00826F1E">
          <w:rPr>
            <w:rFonts w:ascii="Minion Pro Capt" w:eastAsia="SimSun" w:hAnsi="Minion Pro Capt"/>
            <w:sz w:val="20"/>
            <w:szCs w:val="20"/>
            <w:lang w:eastAsia="zh-CN"/>
          </w:rPr>
          <w:delText>PFA</w:delText>
        </w:r>
      </w:del>
      <w:proofErr w:type="spellStart"/>
      <w:ins w:id="232"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vary across the policing regions, with the ‘North East’ having the lowest number (three </w:t>
      </w:r>
      <w:del w:id="233" w:author="Monsuru Adepeju" w:date="2021-02-05T11:56:00Z">
        <w:r w:rsidRPr="00826F1E" w:rsidDel="00826F1E">
          <w:rPr>
            <w:rFonts w:ascii="Minion Pro Capt" w:eastAsia="SimSun" w:hAnsi="Minion Pro Capt"/>
            <w:sz w:val="20"/>
            <w:szCs w:val="20"/>
            <w:lang w:eastAsia="zh-CN"/>
          </w:rPr>
          <w:delText>PFA</w:delText>
        </w:r>
      </w:del>
      <w:proofErr w:type="spellStart"/>
      <w:ins w:id="234"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while both ‘Eastern’ and the ‘South East’ regions have the highest number  of </w:t>
      </w:r>
      <w:del w:id="235" w:author="Monsuru Adepeju" w:date="2021-02-05T11:57:00Z">
        <w:r w:rsidRPr="00826F1E" w:rsidDel="00826F1E">
          <w:rPr>
            <w:rFonts w:ascii="Minion Pro Capt" w:eastAsia="SimSun" w:hAnsi="Minion Pro Capt"/>
            <w:sz w:val="20"/>
            <w:szCs w:val="20"/>
            <w:lang w:eastAsia="zh-CN"/>
          </w:rPr>
          <w:delText>PFA</w:delText>
        </w:r>
      </w:del>
      <w:proofErr w:type="spellStart"/>
      <w:ins w:id="236" w:author="Monsuru Adepeju" w:date="2021-02-05T11:57: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at six each. According to the Crime and Disorder Act of 1998 the </w:t>
      </w:r>
      <w:del w:id="237" w:author="Monsuru Adepeju" w:date="2021-02-05T11:57:00Z">
        <w:r w:rsidRPr="00826F1E" w:rsidDel="00826F1E">
          <w:rPr>
            <w:rFonts w:ascii="Minion Pro Capt" w:eastAsia="SimSun" w:hAnsi="Minion Pro Capt"/>
            <w:sz w:val="20"/>
            <w:szCs w:val="20"/>
            <w:lang w:eastAsia="zh-CN"/>
          </w:rPr>
          <w:delText xml:space="preserve">PFAs </w:delText>
        </w:r>
      </w:del>
      <w:proofErr w:type="spellStart"/>
      <w:ins w:id="238" w:author="Monsuru Adepeju" w:date="2021-02-05T11:57: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are expected to work together to develop and implement strategies to protect their respective local communities. </w:t>
      </w:r>
    </w:p>
    <w:p w:rsidR="00635D7B" w:rsidRPr="00826F1E"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146EAD">
        <w:rPr>
          <w:rFonts w:ascii="Minion Pro Capt" w:hAnsi="Minion Pro Capt" w:cs="Times New Roman"/>
          <w:noProof/>
          <w:color w:val="auto"/>
          <w:spacing w:val="-1"/>
          <w:sz w:val="20"/>
          <w:szCs w:val="20"/>
          <w:lang w:val="en-GB" w:eastAsia="en-GB"/>
          <w:rPrChange w:id="239" w:author="Monsuru Adepeju" w:date="2021-02-05T10:06:00Z">
            <w:rPr>
              <w:rFonts w:ascii="Minion Pro Capt" w:hAnsi="Minion Pro Capt" w:cs="Times New Roman"/>
              <w:noProof/>
              <w:color w:val="C45911" w:themeColor="accent2" w:themeShade="BF"/>
              <w:spacing w:val="-1"/>
              <w:sz w:val="20"/>
              <w:szCs w:val="20"/>
              <w:lang w:val="en-GB" w:eastAsia="en-GB"/>
            </w:rPr>
          </w:rPrChange>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146EAD">
        <w:rPr>
          <w:rFonts w:ascii="Minion Pro Capt" w:hAnsi="Minion Pro Capt" w:cs="Times New Roman"/>
          <w:color w:val="auto"/>
          <w:spacing w:val="-1"/>
          <w:sz w:val="20"/>
          <w:szCs w:val="20"/>
          <w:lang w:val="en-GB" w:eastAsia="en-US"/>
          <w:rPrChange w:id="240" w:author="Monsuru Adepeju" w:date="2021-02-05T10:06:00Z">
            <w:rPr>
              <w:rFonts w:ascii="Minion Pro Capt" w:hAnsi="Minion Pro Capt" w:cs="Times New Roman"/>
              <w:color w:val="C45911" w:themeColor="accent2" w:themeShade="BF"/>
              <w:spacing w:val="-1"/>
              <w:sz w:val="20"/>
              <w:szCs w:val="20"/>
              <w:lang w:val="en-GB" w:eastAsia="en-US"/>
            </w:rPr>
          </w:rPrChange>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proofErr w:type="spellStart"/>
      <w:del w:id="241" w:author="Monsuru Adepeju" w:date="2021-02-05T11:57:00Z">
        <w:r w:rsidRPr="00146EAD" w:rsidDel="00826F1E">
          <w:rPr>
            <w:rFonts w:ascii="Minion Pro Capt" w:hAnsi="Minion Pro Capt" w:cs="Times New Roman"/>
            <w:b w:val="0"/>
            <w:color w:val="auto"/>
            <w:sz w:val="20"/>
            <w:szCs w:val="20"/>
            <w:lang w:val="en-GB"/>
          </w:rPr>
          <w:delText>PFAs</w:delText>
        </w:r>
      </w:del>
      <w:ins w:id="242" w:author="Monsuru Adepeju" w:date="2021-02-05T11:57:00Z">
        <w:r w:rsidR="00826F1E">
          <w:rPr>
            <w:rFonts w:ascii="Minion Pro Capt" w:hAnsi="Minion Pro Capt" w:cs="Times New Roman"/>
            <w:b w:val="0"/>
            <w:color w:val="auto"/>
            <w:sz w:val="20"/>
            <w:szCs w:val="20"/>
            <w:lang w:val="en-GB"/>
          </w:rPr>
          <w:t>Pfa</w:t>
        </w:r>
        <w:r w:rsidR="00826F1E" w:rsidRPr="00146EAD">
          <w:rPr>
            <w:rFonts w:ascii="Minion Pro Capt" w:hAnsi="Minion Pro Capt" w:cs="Times New Roman"/>
            <w:b w:val="0"/>
            <w:color w:val="auto"/>
            <w:sz w:val="20"/>
            <w:szCs w:val="20"/>
            <w:lang w:val="en-GB"/>
          </w:rPr>
          <w:t>s</w:t>
        </w:r>
      </w:ins>
      <w:proofErr w:type="spellEnd"/>
      <w:r w:rsidRPr="00146EAD">
        <w:rPr>
          <w:rFonts w:ascii="Minion Pro Capt" w:hAnsi="Minion Pro Capt" w:cs="Times New Roman"/>
          <w:b w:val="0"/>
          <w:color w:val="auto"/>
          <w:sz w:val="20"/>
          <w:szCs w:val="20"/>
          <w:lang w:val="en-GB"/>
        </w:rPr>
        <w:t xml:space="preserve">) across England and Wales. The bars show the relative volume of tweets (after cleaning) for each </w:t>
      </w:r>
      <w:del w:id="243" w:author="Monsuru Adepeju" w:date="2021-02-05T11:57:00Z">
        <w:r w:rsidRPr="00146EAD" w:rsidDel="00826F1E">
          <w:rPr>
            <w:rFonts w:ascii="Minion Pro Capt" w:hAnsi="Minion Pro Capt" w:cs="Times New Roman"/>
            <w:b w:val="0"/>
            <w:color w:val="auto"/>
            <w:sz w:val="20"/>
            <w:szCs w:val="20"/>
            <w:lang w:val="en-GB"/>
          </w:rPr>
          <w:delText xml:space="preserve">PFA </w:delText>
        </w:r>
      </w:del>
      <w:proofErr w:type="spellStart"/>
      <w:ins w:id="244" w:author="Monsuru Adepeju" w:date="2021-02-05T11:57:00Z">
        <w:r w:rsidR="00826F1E">
          <w:rPr>
            <w:rFonts w:ascii="Minion Pro Capt" w:hAnsi="Minion Pro Capt" w:cs="Times New Roman"/>
            <w:b w:val="0"/>
            <w:color w:val="auto"/>
            <w:sz w:val="20"/>
            <w:szCs w:val="20"/>
            <w:lang w:val="en-GB"/>
          </w:rPr>
          <w:t>Pfa</w:t>
        </w:r>
        <w:proofErr w:type="spellEnd"/>
        <w:r w:rsidR="00826F1E" w:rsidRPr="00146EAD">
          <w:rPr>
            <w:rFonts w:ascii="Minion Pro Capt" w:hAnsi="Minion Pro Capt" w:cs="Times New Roman"/>
            <w:b w:val="0"/>
            <w:color w:val="auto"/>
            <w:sz w:val="20"/>
            <w:szCs w:val="20"/>
            <w:lang w:val="en-GB"/>
          </w:rPr>
          <w:t xml:space="preserve"> </w:t>
        </w:r>
      </w:ins>
      <w:r w:rsidRPr="00146EAD">
        <w:rPr>
          <w:rFonts w:ascii="Minion Pro Capt" w:hAnsi="Minion Pro Capt" w:cs="Times New Roman"/>
          <w:b w:val="0"/>
          <w:color w:val="auto"/>
          <w:sz w:val="20"/>
          <w:szCs w:val="20"/>
          <w:lang w:val="en-GB"/>
        </w:rPr>
        <w:t>over our study period (i.e. from October 20, 2020 to January 20, 2020 – 3 months)</w:t>
      </w:r>
      <w:r w:rsidRPr="00826F1E">
        <w:rPr>
          <w:rFonts w:ascii="Minion Pro Capt" w:hAnsi="Minion Pro Capt" w:cs="Times New Roman"/>
          <w:b w:val="0"/>
          <w:color w:val="auto"/>
          <w:sz w:val="20"/>
          <w:szCs w:val="20"/>
          <w:lang w:val="en-GB"/>
        </w:rPr>
        <w:t>.</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Change w:id="245" w:author="Monsuru Adepeju" w:date="2021-02-05T10:06:00Z">
            <w:rPr>
              <w:rFonts w:ascii="Minion Pro Capt" w:eastAsia="SimSun" w:hAnsi="Minion Pro Capt"/>
              <w:sz w:val="20"/>
              <w:szCs w:val="20"/>
              <w:lang w:eastAsia="zh-CN"/>
            </w:rPr>
          </w:rPrChange>
        </w:rPr>
        <w:t xml:space="preserve">For this study, we downloaded the publicly available tweets relating to the police or policing from October 20, 2020 to January 20, 2020 (3 months). This </w:t>
      </w:r>
      <w:proofErr w:type="gramStart"/>
      <w:r w:rsidRPr="00146EAD">
        <w:rPr>
          <w:rFonts w:ascii="Minion Pro Capt" w:eastAsia="SimSun" w:hAnsi="Minion Pro Capt"/>
          <w:sz w:val="20"/>
          <w:szCs w:val="20"/>
          <w:lang w:eastAsia="zh-CN"/>
          <w:rPrChange w:id="246" w:author="Monsuru Adepeju" w:date="2021-02-05T10:06:00Z">
            <w:rPr>
              <w:rFonts w:ascii="Minion Pro Capt" w:eastAsia="SimSun" w:hAnsi="Minion Pro Capt"/>
              <w:sz w:val="20"/>
              <w:szCs w:val="20"/>
              <w:lang w:eastAsia="zh-CN"/>
            </w:rPr>
          </w:rPrChange>
        </w:rPr>
        <w:t>time period</w:t>
      </w:r>
      <w:proofErr w:type="gramEnd"/>
      <w:r w:rsidRPr="00146EAD">
        <w:rPr>
          <w:rFonts w:ascii="Minion Pro Capt" w:eastAsia="SimSun" w:hAnsi="Minion Pro Capt"/>
          <w:sz w:val="20"/>
          <w:szCs w:val="20"/>
          <w:lang w:eastAsia="zh-CN"/>
          <w:rPrChange w:id="247" w:author="Monsuru Adepeju" w:date="2021-02-05T10:06:00Z">
            <w:rPr>
              <w:rFonts w:ascii="Minion Pro Capt" w:eastAsia="SimSun" w:hAnsi="Minion Pro Capt"/>
              <w:sz w:val="20"/>
              <w:szCs w:val="20"/>
              <w:lang w:eastAsia="zh-CN"/>
            </w:rPr>
          </w:rPrChange>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146EAD">
        <w:rPr>
          <w:rFonts w:ascii="Minion Pro Capt" w:eastAsia="SimSun" w:hAnsi="Minion Pro Capt"/>
          <w:sz w:val="20"/>
          <w:szCs w:val="20"/>
          <w:lang w:eastAsia="zh-CN"/>
          <w:rPrChange w:id="248" w:author="Monsuru Adepeju" w:date="2021-02-05T10:06:00Z">
            <w:rPr>
              <w:rFonts w:ascii="Minion Pro Capt" w:eastAsia="SimSun" w:hAnsi="Minion Pro Capt"/>
              <w:sz w:val="20"/>
              <w:szCs w:val="20"/>
              <w:lang w:eastAsia="zh-CN"/>
            </w:rPr>
          </w:rPrChange>
        </w:rPr>
        <w:t>is followed</w:t>
      </w:r>
      <w:proofErr w:type="gramEnd"/>
      <w:r w:rsidRPr="00146EAD">
        <w:rPr>
          <w:rFonts w:ascii="Minion Pro Capt" w:eastAsia="SimSun" w:hAnsi="Minion Pro Capt"/>
          <w:sz w:val="20"/>
          <w:szCs w:val="20"/>
          <w:lang w:eastAsia="zh-CN"/>
          <w:rPrChange w:id="249" w:author="Monsuru Adepeju" w:date="2021-02-05T10:06:00Z">
            <w:rPr>
              <w:rFonts w:ascii="Minion Pro Capt" w:eastAsia="SimSun" w:hAnsi="Minion Pro Capt"/>
              <w:sz w:val="20"/>
              <w:szCs w:val="20"/>
              <w:lang w:eastAsia="zh-CN"/>
            </w:rPr>
          </w:rPrChange>
        </w:rPr>
        <w:t xml:space="preserve"> by data cleaning in which all duplicates and spurious texts, including the punctuations, hashtags, </w:t>
      </w:r>
      <w:proofErr w:type="spellStart"/>
      <w:r w:rsidRPr="00146EAD">
        <w:rPr>
          <w:rFonts w:ascii="Minion Pro Capt" w:eastAsia="SimSun" w:hAnsi="Minion Pro Capt"/>
          <w:sz w:val="20"/>
          <w:szCs w:val="20"/>
          <w:lang w:eastAsia="zh-CN"/>
          <w:rPrChange w:id="250" w:author="Monsuru Adepeju" w:date="2021-02-05T10:06:00Z">
            <w:rPr>
              <w:rFonts w:ascii="Minion Pro Capt" w:eastAsia="SimSun" w:hAnsi="Minion Pro Capt"/>
              <w:sz w:val="20"/>
              <w:szCs w:val="20"/>
              <w:lang w:eastAsia="zh-CN"/>
            </w:rPr>
          </w:rPrChange>
        </w:rPr>
        <w:t>emojis</w:t>
      </w:r>
      <w:proofErr w:type="spellEnd"/>
      <w:r w:rsidRPr="00146EAD">
        <w:rPr>
          <w:rFonts w:ascii="Minion Pro Capt" w:eastAsia="SimSun" w:hAnsi="Minion Pro Capt"/>
          <w:sz w:val="20"/>
          <w:szCs w:val="20"/>
          <w:lang w:eastAsia="zh-CN"/>
          <w:rPrChange w:id="251" w:author="Monsuru Adepeju" w:date="2021-02-05T10:06:00Z">
            <w:rPr>
              <w:rFonts w:ascii="Minion Pro Capt" w:eastAsia="SimSun" w:hAnsi="Minion Pro Capt"/>
              <w:sz w:val="20"/>
              <w:szCs w:val="20"/>
              <w:lang w:eastAsia="zh-CN"/>
            </w:rPr>
          </w:rPrChange>
        </w:rPr>
        <w:t xml:space="preserve"> and stop words, are eliminated. We also removed re-tweets, but </w:t>
      </w:r>
      <w:proofErr w:type="gramStart"/>
      <w:r w:rsidRPr="00146EAD">
        <w:rPr>
          <w:rFonts w:ascii="Minion Pro Capt" w:eastAsia="SimSun" w:hAnsi="Minion Pro Capt"/>
          <w:sz w:val="20"/>
          <w:szCs w:val="20"/>
          <w:lang w:eastAsia="zh-CN"/>
          <w:rPrChange w:id="252" w:author="Monsuru Adepeju" w:date="2021-02-05T10:06:00Z">
            <w:rPr>
              <w:rFonts w:ascii="Minion Pro Capt" w:eastAsia="SimSun" w:hAnsi="Minion Pro Capt"/>
              <w:sz w:val="20"/>
              <w:szCs w:val="20"/>
              <w:lang w:eastAsia="zh-CN"/>
            </w:rPr>
          </w:rPrChange>
        </w:rPr>
        <w:t>retained  the</w:t>
      </w:r>
      <w:proofErr w:type="gramEnd"/>
      <w:r w:rsidRPr="00146EAD">
        <w:rPr>
          <w:rFonts w:ascii="Minion Pro Capt" w:eastAsia="SimSun" w:hAnsi="Minion Pro Capt"/>
          <w:sz w:val="20"/>
          <w:szCs w:val="20"/>
          <w:lang w:eastAsia="zh-CN"/>
          <w:rPrChange w:id="253" w:author="Monsuru Adepeju" w:date="2021-02-05T10:06:00Z">
            <w:rPr>
              <w:rFonts w:ascii="Minion Pro Capt" w:eastAsia="SimSun" w:hAnsi="Minion Pro Capt"/>
              <w:sz w:val="20"/>
              <w:szCs w:val="20"/>
              <w:lang w:eastAsia="zh-CN"/>
            </w:rPr>
          </w:rPrChange>
        </w:rPr>
        <w:t xml:space="preserve"> ‘replies’ (that contain the keywords). We then geocoded the tweets using our </w:t>
      </w:r>
      <w:del w:id="254" w:author="Monsuru Adepeju" w:date="2021-02-05T11:57:00Z">
        <w:r w:rsidRPr="00146EAD" w:rsidDel="00826F1E">
          <w:rPr>
            <w:rFonts w:ascii="Minion Pro Capt" w:eastAsia="SimSun" w:hAnsi="Minion Pro Capt"/>
            <w:sz w:val="20"/>
            <w:szCs w:val="20"/>
            <w:lang w:eastAsia="zh-CN"/>
            <w:rPrChange w:id="255" w:author="Monsuru Adepeju" w:date="2021-02-05T10:06:00Z">
              <w:rPr>
                <w:rFonts w:ascii="Minion Pro Capt" w:eastAsia="SimSun" w:hAnsi="Minion Pro Capt"/>
                <w:sz w:val="20"/>
                <w:szCs w:val="20"/>
                <w:lang w:eastAsia="zh-CN"/>
              </w:rPr>
            </w:rPrChange>
          </w:rPr>
          <w:delText>PFA</w:delText>
        </w:r>
      </w:del>
      <w:proofErr w:type="spellStart"/>
      <w:ins w:id="256" w:author="Monsuru Adepeju" w:date="2021-02-05T11:57: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del w:id="257" w:author="Monsuru Adepeju" w:date="2021-02-05T11:57:00Z">
        <w:r w:rsidRPr="00826F1E" w:rsidDel="00826F1E">
          <w:rPr>
            <w:rFonts w:ascii="Minion Pro Capt" w:eastAsia="SimSun" w:hAnsi="Minion Pro Capt"/>
            <w:sz w:val="20"/>
            <w:szCs w:val="20"/>
            <w:lang w:eastAsia="zh-CN"/>
          </w:rPr>
          <w:delText>PFA</w:delText>
        </w:r>
      </w:del>
      <w:proofErr w:type="spellStart"/>
      <w:ins w:id="258" w:author="Monsuru Adepeju" w:date="2021-02-05T11:57: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del w:id="259"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60"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have between 5–8% of tweets that focus on policing with respect to the COVID-19 pandemic. Dramatically different from these values are the proportions obtained from Staffordshire, Thames Valley, and North Wales </w:t>
      </w:r>
      <w:del w:id="261"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62"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del w:id="263" w:author="Monsuru Adepeju" w:date="2021-02-05T11:58:00Z">
        <w:r w:rsidRPr="00826F1E" w:rsidDel="00826F1E">
          <w:rPr>
            <w:rFonts w:ascii="Minion Pro Capt" w:eastAsia="SimSun" w:hAnsi="Minion Pro Capt"/>
            <w:sz w:val="20"/>
            <w:szCs w:val="20"/>
            <w:lang w:eastAsia="zh-CN"/>
          </w:rPr>
          <w:delText>PFAs</w:delText>
        </w:r>
      </w:del>
      <w:proofErr w:type="spellStart"/>
      <w:ins w:id="264"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ins>
      <w:proofErr w:type="spellEnd"/>
      <w:r w:rsidRPr="00826F1E">
        <w:rPr>
          <w:rFonts w:ascii="Minion Pro Capt" w:eastAsia="SimSun" w:hAnsi="Minion Pro Capt"/>
          <w:sz w:val="20"/>
          <w:szCs w:val="20"/>
          <w:lang w:eastAsia="zh-CN"/>
        </w:rPr>
        <w:t>.</w:t>
      </w:r>
    </w:p>
    <w:p w:rsidR="00635D7B" w:rsidRPr="00146EAD" w:rsidRDefault="00635D7B" w:rsidP="00635D7B">
      <w:pPr>
        <w:pStyle w:val="2"/>
        <w:spacing w:before="240" w:after="120"/>
        <w:ind w:leftChars="0" w:left="0"/>
        <w:rPr>
          <w:color w:val="auto"/>
          <w:rPrChange w:id="265" w:author="Monsuru Adepeju" w:date="2021-02-05T10:06:00Z">
            <w:rPr/>
          </w:rPrChange>
        </w:rPr>
      </w:pPr>
      <w:r w:rsidRPr="00146EAD">
        <w:rPr>
          <w:color w:val="auto"/>
          <w:rPrChange w:id="266" w:author="Monsuru Adepeju" w:date="2021-02-05T10:06:00Z">
            <w:rPr/>
          </w:rPrChange>
        </w:rPr>
        <w:t xml:space="preserve">4.2 Data Analysis </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635D7B" w:rsidRPr="00146EA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Change w:id="267"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Change w:id="268" w:author="Monsuru Adepeju" w:date="2021-02-05T10:06:00Z">
            <w:rPr>
              <w:rFonts w:ascii="Minion Pro Capt" w:eastAsia="SimSun" w:hAnsi="Minion Pro Capt"/>
              <w:sz w:val="20"/>
              <w:szCs w:val="20"/>
              <w:lang w:eastAsia="zh-CN"/>
            </w:rPr>
          </w:rPrChange>
        </w:rPr>
        <w:t>Time Step 1: October 20, 2020 to November 19, 2020 (1 month),</w:t>
      </w:r>
    </w:p>
    <w:p w:rsidR="00635D7B" w:rsidRPr="00146EA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Change w:id="269"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Change w:id="270" w:author="Monsuru Adepeju" w:date="2021-02-05T10:06:00Z">
            <w:rPr>
              <w:rFonts w:ascii="Minion Pro Capt" w:eastAsia="SimSun" w:hAnsi="Minion Pro Capt"/>
              <w:sz w:val="20"/>
              <w:szCs w:val="20"/>
              <w:lang w:eastAsia="zh-CN"/>
            </w:rPr>
          </w:rPrChange>
        </w:rPr>
        <w:lastRenderedPageBreak/>
        <w:t xml:space="preserve">Time Step 2:  November 20, 2020 to December 19, 2020 (1 month), and; </w:t>
      </w:r>
    </w:p>
    <w:p w:rsidR="00635D7B" w:rsidRPr="00146EA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Change w:id="271"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Change w:id="272" w:author="Monsuru Adepeju" w:date="2021-02-05T10:06:00Z">
            <w:rPr>
              <w:rFonts w:ascii="Minion Pro Capt" w:eastAsia="SimSun" w:hAnsi="Minion Pro Capt"/>
              <w:sz w:val="20"/>
              <w:szCs w:val="20"/>
              <w:lang w:eastAsia="zh-CN"/>
            </w:rPr>
          </w:rPrChange>
        </w:rPr>
        <w:t xml:space="preserve">Time Step 3: December 20, 2020 to January 19, 2021 (1 month). </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Change w:id="273" w:author="Monsuru Adepeju" w:date="2021-02-05T10:06:00Z">
            <w:rPr>
              <w:rFonts w:ascii="Minion Pro Capt" w:eastAsia="SimSun" w:hAnsi="Minion Pro Capt"/>
              <w:sz w:val="20"/>
              <w:szCs w:val="20"/>
              <w:lang w:eastAsia="zh-CN"/>
            </w:rPr>
          </w:rPrChange>
        </w:rPr>
        <w:t xml:space="preserve">For each time step, we performed the sentiment analysis using the tweet document to derive the OSD and subsequently the observed opinions (using equation 1) for each </w:t>
      </w:r>
      <w:del w:id="274" w:author="Monsuru Adepeju" w:date="2021-02-05T11:58:00Z">
        <w:r w:rsidRPr="00146EAD" w:rsidDel="00826F1E">
          <w:rPr>
            <w:rFonts w:ascii="Minion Pro Capt" w:eastAsia="SimSun" w:hAnsi="Minion Pro Capt"/>
            <w:sz w:val="20"/>
            <w:szCs w:val="20"/>
            <w:lang w:eastAsia="zh-CN"/>
            <w:rPrChange w:id="275" w:author="Monsuru Adepeju" w:date="2021-02-05T10:06:00Z">
              <w:rPr>
                <w:rFonts w:ascii="Minion Pro Capt" w:eastAsia="SimSun" w:hAnsi="Minion Pro Capt"/>
                <w:sz w:val="20"/>
                <w:szCs w:val="20"/>
                <w:lang w:eastAsia="zh-CN"/>
              </w:rPr>
            </w:rPrChange>
          </w:rPr>
          <w:delText>PFA</w:delText>
        </w:r>
      </w:del>
      <w:proofErr w:type="spellStart"/>
      <w:ins w:id="276" w:author="Monsuru Adepeju" w:date="2021-02-05T11:58: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del w:id="277" w:author="Monsuru Adepeju" w:date="2021-02-05T11:58:00Z">
        <w:r w:rsidRPr="00826F1E" w:rsidDel="00826F1E">
          <w:rPr>
            <w:rFonts w:ascii="Minion Pro Capt" w:eastAsia="SimSun" w:hAnsi="Minion Pro Capt"/>
            <w:sz w:val="20"/>
            <w:szCs w:val="20"/>
            <w:lang w:eastAsia="zh-CN"/>
          </w:rPr>
          <w:delText xml:space="preserve">PFA </w:delText>
        </w:r>
      </w:del>
      <w:proofErr w:type="spellStart"/>
      <w:ins w:id="278" w:author="Monsuru Adepeju" w:date="2021-02-05T11:58:00Z">
        <w:r w:rsidR="00826F1E">
          <w:rPr>
            <w:rFonts w:ascii="Minion Pro Capt" w:eastAsia="SimSun" w:hAnsi="Minion Pro Capt"/>
            <w:sz w:val="20"/>
            <w:szCs w:val="20"/>
            <w:lang w:eastAsia="zh-CN"/>
          </w:rPr>
          <w:t>Pfa</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and for each time step. In all, </w:t>
      </w:r>
      <w:proofErr w:type="gramStart"/>
      <w:r w:rsidRPr="00826F1E">
        <w:rPr>
          <w:rFonts w:ascii="Minion Pro Capt" w:eastAsia="SimSun" w:hAnsi="Minion Pro Capt"/>
          <w:sz w:val="20"/>
          <w:szCs w:val="20"/>
          <w:lang w:eastAsia="zh-CN"/>
        </w:rPr>
        <w:t xml:space="preserve">a total of 42 </w:t>
      </w:r>
      <w:del w:id="279"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80"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proofErr w:type="gram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Pr="00146EAD" w:rsidRDefault="00635D7B" w:rsidP="00635D7B">
      <w:pPr>
        <w:widowControl w:val="0"/>
        <w:adjustRightInd w:val="0"/>
        <w:snapToGrid w:val="0"/>
        <w:spacing w:after="240" w:line="300" w:lineRule="exact"/>
        <w:jc w:val="left"/>
        <w:rPr>
          <w:rFonts w:ascii="Cambria" w:hAnsi="Cambria" w:cs="Tw Cen MT"/>
          <w:b/>
          <w:sz w:val="24"/>
          <w:szCs w:val="24"/>
          <w:lang w:eastAsia="zh-CN"/>
          <w:rPrChange w:id="281" w:author="Monsuru Adepeju" w:date="2021-02-05T10:06:00Z">
            <w:rPr>
              <w:rFonts w:ascii="Cambria" w:hAnsi="Cambria" w:cs="Tw Cen MT"/>
              <w:b/>
              <w:color w:val="C45911" w:themeColor="accent2" w:themeShade="BF"/>
              <w:sz w:val="24"/>
              <w:szCs w:val="24"/>
              <w:lang w:eastAsia="zh-CN"/>
            </w:rPr>
          </w:rPrChange>
        </w:rPr>
      </w:pPr>
      <w:r w:rsidRPr="00146EAD">
        <w:rPr>
          <w:rFonts w:ascii="Cambria" w:hAnsi="Cambria" w:cs="Tw Cen MT"/>
          <w:b/>
          <w:sz w:val="24"/>
          <w:szCs w:val="24"/>
          <w:lang w:eastAsia="zh-CN"/>
          <w:rPrChange w:id="282" w:author="Monsuru Adepeju" w:date="2021-02-05T10:06:00Z">
            <w:rPr>
              <w:rFonts w:ascii="Cambria" w:hAnsi="Cambria" w:cs="Tw Cen MT"/>
              <w:b/>
              <w:color w:val="C45911" w:themeColor="accent2" w:themeShade="BF"/>
              <w:sz w:val="24"/>
              <w:szCs w:val="24"/>
              <w:lang w:eastAsia="zh-CN"/>
            </w:rPr>
          </w:rPrChange>
        </w:rPr>
        <w:t>5. Results</w:t>
      </w:r>
    </w:p>
    <w:p w:rsidR="00635D7B" w:rsidRPr="00146EAD" w:rsidRDefault="00635D7B" w:rsidP="00635D7B">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635D7B" w:rsidRPr="0084451B" w:rsidRDefault="00635D7B" w:rsidP="00635D7B">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635D7B" w:rsidRPr="00146EAD" w:rsidRDefault="00635D7B" w:rsidP="000639B5">
      <w:pPr>
        <w:widowControl w:val="0"/>
        <w:adjustRightInd w:val="0"/>
        <w:snapToGrid w:val="0"/>
        <w:spacing w:after="240" w:line="300" w:lineRule="exact"/>
        <w:jc w:val="left"/>
        <w:rPr>
          <w:rFonts w:ascii="Minion Pro Capt" w:hAnsi="Minion Pro Capt"/>
          <w:lang w:val="en-GB" w:eastAsia="zh-CN"/>
          <w:rPrChange w:id="283" w:author="Monsuru Adepeju" w:date="2021-02-05T10:06:00Z">
            <w:rPr>
              <w:rFonts w:ascii="Minion Pro Capt" w:hAnsi="Minion Pro Capt"/>
              <w:lang w:val="en-GB" w:eastAsia="zh-CN"/>
            </w:rPr>
          </w:rPrChange>
        </w:rPr>
      </w:pPr>
      <w:r w:rsidRPr="00146EAD">
        <w:rPr>
          <w:rFonts w:ascii="Minion Pro Capt" w:hAnsi="Minion Pro Capt"/>
          <w:lang w:val="en-GB" w:eastAsia="zh-CN"/>
          <w:rPrChange w:id="284" w:author="Monsuru Adepeju" w:date="2021-02-05T10:06:00Z">
            <w:rPr>
              <w:rFonts w:ascii="Minion Pro Capt" w:hAnsi="Minion Pro Capt"/>
              <w:lang w:val="en-GB" w:eastAsia="zh-CN"/>
            </w:rPr>
          </w:rPrChange>
        </w:rPr>
        <w:t xml:space="preserve">Figure </w:t>
      </w:r>
      <w:r w:rsidR="00D85B8C" w:rsidRPr="00146EAD">
        <w:rPr>
          <w:rFonts w:ascii="Minion Pro Capt" w:hAnsi="Minion Pro Capt"/>
          <w:lang w:val="en-GB" w:eastAsia="zh-CN"/>
          <w:rPrChange w:id="285" w:author="Monsuru Adepeju" w:date="2021-02-05T10:06:00Z">
            <w:rPr>
              <w:rFonts w:ascii="Minion Pro Capt" w:hAnsi="Minion Pro Capt"/>
              <w:lang w:val="en-GB" w:eastAsia="zh-CN"/>
            </w:rPr>
          </w:rPrChange>
        </w:rPr>
        <w:t>4</w:t>
      </w:r>
      <w:r w:rsidRPr="00146EAD">
        <w:rPr>
          <w:rFonts w:ascii="Minion Pro Capt" w:hAnsi="Minion Pro Capt"/>
          <w:lang w:val="en-GB" w:eastAsia="zh-CN"/>
          <w:rPrChange w:id="286" w:author="Monsuru Adepeju" w:date="2021-02-05T10:06:00Z">
            <w:rPr>
              <w:rFonts w:ascii="Minion Pro Capt" w:hAnsi="Minion Pro Capt"/>
              <w:lang w:val="en-GB" w:eastAsia="zh-CN"/>
            </w:rPr>
          </w:rPrChange>
        </w:rPr>
        <w:t xml:space="preserve"> shows the percentage OP score of each </w:t>
      </w:r>
      <w:del w:id="287" w:author="Monsuru Adepeju" w:date="2021-02-05T11:58:00Z">
        <w:r w:rsidRPr="00146EAD" w:rsidDel="00826F1E">
          <w:rPr>
            <w:rFonts w:ascii="Minion Pro Capt" w:hAnsi="Minion Pro Capt"/>
            <w:lang w:val="en-GB" w:eastAsia="zh-CN"/>
            <w:rPrChange w:id="288" w:author="Monsuru Adepeju" w:date="2021-02-05T10:06:00Z">
              <w:rPr>
                <w:rFonts w:ascii="Minion Pro Capt" w:hAnsi="Minion Pro Capt"/>
                <w:lang w:val="en-GB" w:eastAsia="zh-CN"/>
              </w:rPr>
            </w:rPrChange>
          </w:rPr>
          <w:delText xml:space="preserve">PFA </w:delText>
        </w:r>
      </w:del>
      <w:proofErr w:type="spellStart"/>
      <w:ins w:id="289" w:author="Monsuru Adepeju" w:date="2021-02-05T11:58:00Z">
        <w:r w:rsidR="00826F1E">
          <w:rPr>
            <w:rFonts w:ascii="Minion Pro Capt" w:hAnsi="Minion Pro Capt"/>
            <w:lang w:val="en-GB" w:eastAsia="zh-CN"/>
          </w:rPr>
          <w:t>Pfa</w:t>
        </w:r>
        <w:proofErr w:type="spellEnd"/>
        <w:r w:rsidR="00826F1E" w:rsidRPr="00826F1E">
          <w:rPr>
            <w:rFonts w:ascii="Minion Pro Capt" w:hAnsi="Minion Pro Capt"/>
            <w:lang w:val="en-GB" w:eastAsia="zh-CN"/>
          </w:rPr>
          <w:t xml:space="preserve"> </w:t>
        </w:r>
      </w:ins>
      <w:r w:rsidRPr="00826F1E">
        <w:rPr>
          <w:rFonts w:ascii="Minion Pro Capt" w:hAnsi="Minion Pro Capt"/>
          <w:lang w:val="en-GB" w:eastAsia="zh-CN"/>
        </w:rPr>
        <w:t>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Pr="00146EAD" w:rsidRDefault="002F196A" w:rsidP="002F196A">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146EAD" w:rsidRDefault="00635D7B" w:rsidP="000639B5">
      <w:pPr>
        <w:widowControl w:val="0"/>
        <w:adjustRightInd w:val="0"/>
        <w:snapToGrid w:val="0"/>
        <w:spacing w:after="240" w:line="300" w:lineRule="exact"/>
        <w:jc w:val="left"/>
        <w:rPr>
          <w:rFonts w:ascii="Minion Pro Capt" w:hAnsi="Minion Pro Capt"/>
        </w:rPr>
      </w:pPr>
      <w:r w:rsidRPr="00146EAD">
        <w:rPr>
          <w:rFonts w:ascii="Minion Pro Capt" w:hAnsi="Minion Pro Capt"/>
          <w:b/>
          <w:lang w:val="en-GB" w:eastAsia="zh-CN"/>
          <w:rPrChange w:id="290"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291" w:author="Monsuru Adepeju" w:date="2021-02-05T10:06:00Z">
            <w:rPr>
              <w:rFonts w:ascii="Minion Pro Capt" w:hAnsi="Minion Pro Capt"/>
              <w:b/>
              <w:color w:val="C45911" w:themeColor="accent2" w:themeShade="BF"/>
              <w:lang w:val="en-GB" w:eastAsia="zh-CN"/>
            </w:rPr>
          </w:rPrChange>
        </w:rPr>
        <w:t>4</w:t>
      </w:r>
      <w:r w:rsidRPr="00146EAD">
        <w:rPr>
          <w:rFonts w:ascii="Minion Pro Capt" w:hAnsi="Minion Pro Capt"/>
        </w:rPr>
        <w:t xml:space="preserve">: Orientations of public opinions by Regions, </w:t>
      </w:r>
      <w:del w:id="292" w:author="Monsuru Adepeju" w:date="2021-02-05T11:58:00Z">
        <w:r w:rsidRPr="00146EAD" w:rsidDel="00826F1E">
          <w:rPr>
            <w:rFonts w:ascii="Minion Pro Capt" w:hAnsi="Minion Pro Capt"/>
          </w:rPr>
          <w:delText xml:space="preserve">PFAs </w:delText>
        </w:r>
      </w:del>
      <w:proofErr w:type="spellStart"/>
      <w:ins w:id="293" w:author="Monsuru Adepeju" w:date="2021-02-05T11:58:00Z">
        <w:r w:rsidR="00826F1E">
          <w:rPr>
            <w:rFonts w:ascii="Minion Pro Capt" w:hAnsi="Minion Pro Capt"/>
          </w:rPr>
          <w:t>Pfa</w:t>
        </w:r>
        <w:r w:rsidR="00826F1E" w:rsidRPr="00146EAD">
          <w:rPr>
            <w:rFonts w:ascii="Minion Pro Capt" w:hAnsi="Minion Pro Capt"/>
          </w:rPr>
          <w:t>s</w:t>
        </w:r>
        <w:proofErr w:type="spellEnd"/>
        <w:r w:rsidR="00826F1E" w:rsidRPr="00146EAD">
          <w:rPr>
            <w:rFonts w:ascii="Minion Pro Capt" w:hAnsi="Minion Pro Capt"/>
          </w:rPr>
          <w:t xml:space="preserve"> </w:t>
        </w:r>
      </w:ins>
      <w:r w:rsidRPr="00146EAD">
        <w:rPr>
          <w:rFonts w:ascii="Minion Pro Capt" w:hAnsi="Minion Pro Capt"/>
        </w:rPr>
        <w:t>and Time steps</w:t>
      </w:r>
    </w:p>
    <w:p w:rsidR="00635D7B" w:rsidRPr="00826F1E"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w:t>
      </w:r>
      <w:r w:rsidR="00D85B8C" w:rsidRPr="0084451B">
        <w:rPr>
          <w:rFonts w:ascii="Minion Pro Capt" w:eastAsia="SimSun" w:hAnsi="Minion Pro Capt" w:cs="Times New Roman"/>
          <w:lang w:eastAsia="zh-CN"/>
        </w:rPr>
        <w:t>4</w:t>
      </w:r>
      <w:r w:rsidRPr="0084451B">
        <w:rPr>
          <w:rFonts w:ascii="Minion Pro Capt" w:eastAsia="SimSun" w:hAnsi="Minion Pro Capt" w:cs="Times New Roman"/>
          <w:lang w:eastAsia="zh-CN"/>
        </w:rPr>
        <w:t xml:space="preserve">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146EAD">
        <w:rPr>
          <w:rFonts w:ascii="Minion Pro Capt" w:eastAsia="SimSun" w:hAnsi="Minion Pro Capt" w:cs="Times New Roman"/>
          <w:lang w:eastAsia="zh-CN"/>
          <w:rPrChange w:id="294" w:author="Monsuru Adepeju" w:date="2021-02-05T10:06:00Z">
            <w:rPr>
              <w:rFonts w:ascii="Minion Pro Capt" w:eastAsia="SimSun" w:hAnsi="Minion Pro Capt" w:cs="Times New Roman"/>
              <w:lang w:eastAsia="zh-CN"/>
            </w:rPr>
          </w:rPrChange>
        </w:rPr>
        <w:t xml:space="preserve"> into two broad groups according to whether or not the region contains an outlier </w:t>
      </w:r>
      <w:del w:id="295" w:author="Monsuru Adepeju" w:date="2021-02-05T11:58:00Z">
        <w:r w:rsidRPr="00146EAD" w:rsidDel="00826F1E">
          <w:rPr>
            <w:rFonts w:ascii="Minion Pro Capt" w:eastAsia="SimSun" w:hAnsi="Minion Pro Capt" w:cs="Times New Roman"/>
            <w:lang w:eastAsia="zh-CN"/>
            <w:rPrChange w:id="296" w:author="Monsuru Adepeju" w:date="2021-02-05T10:06:00Z">
              <w:rPr>
                <w:rFonts w:ascii="Minion Pro Capt" w:eastAsia="SimSun" w:hAnsi="Minion Pro Capt" w:cs="Times New Roman"/>
                <w:lang w:eastAsia="zh-CN"/>
              </w:rPr>
            </w:rPrChange>
          </w:rPr>
          <w:delText>PFA</w:delText>
        </w:r>
      </w:del>
      <w:proofErr w:type="spellStart"/>
      <w:ins w:id="297" w:author="Monsuru Adepeju" w:date="2021-02-05T11:58:00Z">
        <w:r w:rsidR="00826F1E">
          <w:rPr>
            <w:rFonts w:ascii="Minion Pro Capt" w:eastAsia="SimSun" w:hAnsi="Minion Pro Capt" w:cs="Times New Roman"/>
            <w:lang w:eastAsia="zh-CN"/>
          </w:rPr>
          <w:t>Pfa</w:t>
        </w:r>
      </w:ins>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del w:id="298"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299"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del w:id="300"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301"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in Figure 3 with a significantly high volume of tweets with COVID-19 p</w:t>
      </w:r>
      <w:r w:rsidRPr="00826F1E">
        <w:rPr>
          <w:rFonts w:ascii="Minion Pro Capt" w:eastAsia="SimSun" w:hAnsi="Minion Pro Capt" w:cs="Times New Roman"/>
          <w:lang w:eastAsia="zh-CN"/>
        </w:rPr>
        <w:lastRenderedPageBreak/>
        <w:t xml:space="preserve">andemic hashtags.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del w:id="302"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303"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 xml:space="preserve">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del w:id="304" w:author="Monsuru Adepeju" w:date="2021-02-05T11:59:00Z">
        <w:r w:rsidRPr="00826F1E" w:rsidDel="00305A89">
          <w:rPr>
            <w:rFonts w:ascii="Minion Pro Capt" w:eastAsia="SimSun" w:hAnsi="Minion Pro Capt" w:cs="Times New Roman"/>
            <w:lang w:eastAsia="zh-CN"/>
          </w:rPr>
          <w:delText xml:space="preserve">PFA </w:delText>
        </w:r>
      </w:del>
      <w:proofErr w:type="spellStart"/>
      <w:ins w:id="305" w:author="Monsuru Adepeju" w:date="2021-02-05T11:59:00Z">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 xml:space="preserve">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del w:id="306" w:author="Monsuru Adepeju" w:date="2021-02-05T11:59:00Z">
        <w:r w:rsidRPr="00826F1E" w:rsidDel="00305A89">
          <w:rPr>
            <w:rFonts w:ascii="Minion Pro Capt" w:eastAsia="SimSun" w:hAnsi="Minion Pro Capt" w:cs="Times New Roman"/>
            <w:lang w:eastAsia="zh-CN"/>
          </w:rPr>
          <w:delText xml:space="preserve">PFA </w:delText>
        </w:r>
      </w:del>
      <w:proofErr w:type="spellStart"/>
      <w:ins w:id="307" w:author="Monsuru Adepeju" w:date="2021-02-05T11:59:00Z">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(South West region), but with time step 2 showing the lowest negative opinions, may be a positive reaction to policing activities during the same period.</w:t>
      </w:r>
    </w:p>
    <w:p w:rsidR="00635D7B" w:rsidRPr="0084451B" w:rsidRDefault="00635D7B" w:rsidP="00635D7B">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308" w:author="Monsuru Adepeju" w:date="2021-02-05T10:06:00Z">
            <w:rPr>
              <w:rFonts w:ascii="Minion Pro Capt" w:hAnsi="Minion Pro Capt"/>
              <w:lang w:val="en-GB" w:eastAsia="zh-CN"/>
            </w:rPr>
          </w:rPrChange>
        </w:rPr>
        <w:t xml:space="preserve">We produce Figure </w:t>
      </w:r>
      <w:r w:rsidR="00D85B8C" w:rsidRPr="00146EAD">
        <w:rPr>
          <w:rFonts w:ascii="Minion Pro Capt" w:hAnsi="Minion Pro Capt"/>
          <w:lang w:val="en-GB" w:eastAsia="zh-CN"/>
          <w:rPrChange w:id="309" w:author="Monsuru Adepeju" w:date="2021-02-05T10:06:00Z">
            <w:rPr>
              <w:rFonts w:ascii="Minion Pro Capt" w:hAnsi="Minion Pro Capt"/>
              <w:lang w:val="en-GB" w:eastAsia="zh-CN"/>
            </w:rPr>
          </w:rPrChange>
        </w:rPr>
        <w:t>5</w:t>
      </w:r>
      <w:r w:rsidRPr="00146EAD">
        <w:rPr>
          <w:rFonts w:ascii="Minion Pro Capt" w:hAnsi="Minion Pro Capt"/>
          <w:lang w:val="en-GB" w:eastAsia="zh-CN"/>
          <w:rPrChange w:id="310" w:author="Monsuru Adepeju" w:date="2021-02-05T10:06:00Z">
            <w:rPr>
              <w:rFonts w:ascii="Minion Pro Capt" w:hAnsi="Minion Pro Capt"/>
              <w:lang w:val="en-GB" w:eastAsia="zh-CN"/>
            </w:rPr>
          </w:rPrChange>
        </w:rPr>
        <w:t xml:space="preserve"> and Figure </w:t>
      </w:r>
      <w:r w:rsidR="00D85B8C" w:rsidRPr="00146EAD">
        <w:rPr>
          <w:rFonts w:ascii="Minion Pro Capt" w:hAnsi="Minion Pro Capt"/>
          <w:lang w:val="en-GB" w:eastAsia="zh-CN"/>
          <w:rPrChange w:id="311" w:author="Monsuru Adepeju" w:date="2021-02-05T10:06:00Z">
            <w:rPr>
              <w:rFonts w:ascii="Minion Pro Capt" w:hAnsi="Minion Pro Capt"/>
              <w:lang w:val="en-GB" w:eastAsia="zh-CN"/>
            </w:rPr>
          </w:rPrChange>
        </w:rPr>
        <w:t xml:space="preserve">6 </w:t>
      </w:r>
      <w:r w:rsidRPr="00146EAD">
        <w:rPr>
          <w:rFonts w:ascii="Minion Pro Capt" w:hAnsi="Minion Pro Capt"/>
          <w:lang w:val="en-GB" w:eastAsia="zh-CN"/>
          <w:rPrChange w:id="312" w:author="Monsuru Adepeju" w:date="2021-02-05T10:06:00Z">
            <w:rPr>
              <w:rFonts w:ascii="Minion Pro Capt" w:hAnsi="Minion Pro Capt"/>
              <w:lang w:val="en-GB" w:eastAsia="zh-CN"/>
            </w:rPr>
          </w:rPrChange>
        </w:rPr>
        <w:t xml:space="preserve">in order to answer Q2. In Figure </w:t>
      </w:r>
      <w:r w:rsidR="00D85B8C" w:rsidRPr="00146EAD">
        <w:rPr>
          <w:rFonts w:ascii="Minion Pro Capt" w:hAnsi="Minion Pro Capt"/>
          <w:lang w:val="en-GB" w:eastAsia="zh-CN"/>
          <w:rPrChange w:id="313" w:author="Monsuru Adepeju" w:date="2021-02-05T10:06:00Z">
            <w:rPr>
              <w:rFonts w:ascii="Minion Pro Capt" w:hAnsi="Minion Pro Capt"/>
              <w:lang w:val="en-GB" w:eastAsia="zh-CN"/>
            </w:rPr>
          </w:rPrChange>
        </w:rPr>
        <w:t>5</w:t>
      </w:r>
      <w:r w:rsidRPr="00146EAD">
        <w:rPr>
          <w:rFonts w:ascii="Minion Pro Capt" w:hAnsi="Minion Pro Capt"/>
          <w:lang w:val="en-GB" w:eastAsia="zh-CN"/>
          <w:rPrChange w:id="314" w:author="Monsuru Adepeju" w:date="2021-02-05T10:06:00Z">
            <w:rPr>
              <w:rFonts w:ascii="Minion Pro Capt" w:hAnsi="Minion Pro Capt"/>
              <w:lang w:val="en-GB" w:eastAsia="zh-CN"/>
            </w:rPr>
          </w:rPrChange>
        </w:rPr>
        <w:t xml:space="preserve">, we rank </w:t>
      </w:r>
      <w:del w:id="315" w:author="Monsuru Adepeju" w:date="2021-02-05T11:59:00Z">
        <w:r w:rsidRPr="00146EAD" w:rsidDel="00305A89">
          <w:rPr>
            <w:rFonts w:ascii="Minion Pro Capt" w:hAnsi="Minion Pro Capt"/>
            <w:lang w:val="en-GB" w:eastAsia="zh-CN"/>
            <w:rPrChange w:id="316" w:author="Monsuru Adepeju" w:date="2021-02-05T10:06:00Z">
              <w:rPr>
                <w:rFonts w:ascii="Minion Pro Capt" w:hAnsi="Minion Pro Capt"/>
                <w:lang w:val="en-GB" w:eastAsia="zh-CN"/>
              </w:rPr>
            </w:rPrChange>
          </w:rPr>
          <w:delText xml:space="preserve">PFAs </w:delText>
        </w:r>
      </w:del>
      <w:proofErr w:type="spellStart"/>
      <w:ins w:id="317" w:author="Monsuru Adepeju" w:date="2021-02-05T11:59: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del w:id="318" w:author="Monsuru Adepeju" w:date="2021-02-05T12:00:00Z">
        <w:r w:rsidRPr="0084451B" w:rsidDel="00305A89">
          <w:rPr>
            <w:rFonts w:ascii="Minion Pro Capt" w:hAnsi="Minion Pro Capt"/>
            <w:lang w:val="en-GB" w:eastAsia="zh-CN"/>
          </w:rPr>
          <w:delText xml:space="preserve">PFAs </w:delText>
        </w:r>
      </w:del>
      <w:proofErr w:type="spellStart"/>
      <w:ins w:id="319"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del w:id="320" w:author="Monsuru Adepeju" w:date="2021-02-05T12:00:00Z">
        <w:r w:rsidRPr="0084451B" w:rsidDel="00305A89">
          <w:rPr>
            <w:rFonts w:ascii="Minion Pro Capt" w:hAnsi="Minion Pro Capt"/>
            <w:lang w:val="en-GB" w:eastAsia="zh-CN"/>
          </w:rPr>
          <w:delText xml:space="preserve">PFA </w:delText>
        </w:r>
      </w:del>
      <w:proofErr w:type="spellStart"/>
      <w:ins w:id="321" w:author="Monsuru Adepeju" w:date="2021-02-05T12:00: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del w:id="322" w:author="Monsuru Adepeju" w:date="2021-02-05T12:00:00Z">
        <w:r w:rsidRPr="00305A89" w:rsidDel="00305A89">
          <w:rPr>
            <w:rFonts w:ascii="Minion Pro Capt" w:hAnsi="Minion Pro Capt"/>
            <w:lang w:val="en-GB" w:eastAsia="zh-CN"/>
          </w:rPr>
          <w:delText>PFAs</w:delText>
        </w:r>
      </w:del>
      <w:proofErr w:type="spellStart"/>
      <w:ins w:id="323"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The COVID-19 pandemic appears to have heightened the level of negative opinion in these three </w:t>
      </w:r>
      <w:del w:id="324" w:author="Monsuru Adepeju" w:date="2021-02-05T12:00:00Z">
        <w:r w:rsidRPr="00305A89" w:rsidDel="00305A89">
          <w:rPr>
            <w:rFonts w:ascii="Minion Pro Capt" w:hAnsi="Minion Pro Capt"/>
            <w:lang w:val="en-GB" w:eastAsia="zh-CN"/>
          </w:rPr>
          <w:delText>PFAs</w:delText>
        </w:r>
      </w:del>
      <w:proofErr w:type="spellStart"/>
      <w:ins w:id="325"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w:t>
      </w:r>
    </w:p>
    <w:p w:rsidR="00635D7B" w:rsidRPr="0084451B" w:rsidRDefault="00635D7B" w:rsidP="00635D7B">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del w:id="326" w:author="Monsuru Adepeju" w:date="2021-02-05T12:00:00Z">
        <w:r w:rsidRPr="00305A89" w:rsidDel="00305A89">
          <w:rPr>
            <w:rFonts w:ascii="Minion Pro Capt" w:hAnsi="Minion Pro Capt"/>
            <w:lang w:val="en-GB" w:eastAsia="zh-CN"/>
          </w:rPr>
          <w:delText xml:space="preserve">PFAs </w:delText>
        </w:r>
      </w:del>
      <w:proofErr w:type="spellStart"/>
      <w:ins w:id="327"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have a relatively lower proportion of type 2 tweets. The proportions are slightly higher in time step 3 across all </w:t>
      </w:r>
      <w:del w:id="328" w:author="Monsuru Adepeju" w:date="2021-02-05T12:00:00Z">
        <w:r w:rsidRPr="00305A89" w:rsidDel="00305A89">
          <w:rPr>
            <w:rFonts w:ascii="Minion Pro Capt" w:hAnsi="Minion Pro Capt"/>
            <w:lang w:val="en-GB" w:eastAsia="zh-CN"/>
          </w:rPr>
          <w:delText xml:space="preserve">PFAs </w:delText>
        </w:r>
      </w:del>
      <w:proofErr w:type="spellStart"/>
      <w:ins w:id="329"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with around 8-10% compared to time step 1 and 2, which are around 5-8%. The potential impacts of type 2 tweets in these cases may not be readily apparent compared to the three outlier </w:t>
      </w:r>
      <w:del w:id="330" w:author="Monsuru Adepeju" w:date="2021-02-05T12:00:00Z">
        <w:r w:rsidRPr="00305A89" w:rsidDel="00305A89">
          <w:rPr>
            <w:rFonts w:ascii="Minion Pro Capt" w:hAnsi="Minion Pro Capt"/>
            <w:lang w:val="en-GB" w:eastAsia="zh-CN"/>
          </w:rPr>
          <w:delText xml:space="preserve">PFA </w:delText>
        </w:r>
      </w:del>
      <w:proofErr w:type="spellStart"/>
      <w:ins w:id="331" w:author="Monsuru Adepeju" w:date="2021-02-05T12:00: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635D7B" w:rsidRPr="00146EAD" w:rsidRDefault="00635D7B" w:rsidP="00635D7B">
      <w:pPr>
        <w:widowControl w:val="0"/>
        <w:adjustRightInd w:val="0"/>
        <w:snapToGrid w:val="0"/>
        <w:spacing w:after="240" w:line="300" w:lineRule="exact"/>
        <w:rPr>
          <w:rFonts w:ascii="Minion Pro Capt" w:hAnsi="Minion Pro Capt"/>
          <w:sz w:val="24"/>
          <w:szCs w:val="24"/>
          <w:rPrChange w:id="332" w:author="Monsuru Adepeju" w:date="2021-02-05T10:06:00Z">
            <w:rPr>
              <w:rFonts w:ascii="Minion Pro Capt" w:hAnsi="Minion Pro Capt"/>
              <w:sz w:val="24"/>
              <w:szCs w:val="24"/>
            </w:rPr>
          </w:rPrChange>
        </w:rPr>
      </w:pPr>
    </w:p>
    <w:p w:rsidR="00635D7B" w:rsidRPr="00146EAD" w:rsidRDefault="00635D7B" w:rsidP="00635D7B">
      <w:pPr>
        <w:widowControl w:val="0"/>
        <w:adjustRightInd w:val="0"/>
        <w:snapToGrid w:val="0"/>
        <w:spacing w:after="240" w:line="300" w:lineRule="exact"/>
        <w:rPr>
          <w:rFonts w:ascii="Minion Pro Capt" w:hAnsi="Minion Pro Capt"/>
          <w:sz w:val="24"/>
          <w:szCs w:val="24"/>
          <w:rPrChange w:id="333"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4"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5"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6"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7"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8"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39"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40"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41"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42"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343" w:author="Monsuru Adepeju" w:date="2021-02-05T10:06:00Z">
            <w:rPr>
              <w:rFonts w:ascii="Minion Pro Capt" w:hAnsi="Minion Pro Capt"/>
              <w:sz w:val="24"/>
              <w:szCs w:val="24"/>
            </w:rPr>
          </w:rPrChange>
        </w:rPr>
      </w:pPr>
    </w:p>
    <w:p w:rsidR="00635D7B" w:rsidRPr="00146EAD" w:rsidRDefault="00BD3309" w:rsidP="00635D7B">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b/>
          <w:lang w:val="en-GB" w:eastAsia="zh-CN"/>
          <w:rPrChange w:id="344"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345" w:author="Monsuru Adepeju" w:date="2021-02-05T10:06:00Z">
            <w:rPr>
              <w:rFonts w:ascii="Minion Pro Capt" w:hAnsi="Minion Pro Capt"/>
              <w:b/>
              <w:color w:val="C45911" w:themeColor="accent2" w:themeShade="BF"/>
              <w:lang w:val="en-GB" w:eastAsia="zh-CN"/>
            </w:rPr>
          </w:rPrChange>
        </w:rPr>
        <w:t>5</w:t>
      </w:r>
      <w:r w:rsidRPr="00146EAD">
        <w:rPr>
          <w:rFonts w:ascii="Minion Pro Capt" w:hAnsi="Minion Pro Capt"/>
          <w:lang w:val="en-GB" w:eastAsia="zh-CN"/>
        </w:rPr>
        <w:t xml:space="preserve">. Proportion of tweet types and sentiments per </w:t>
      </w:r>
      <w:del w:id="346" w:author="Monsuru Adepeju" w:date="2021-02-05T12:00:00Z">
        <w:r w:rsidRPr="00146EAD" w:rsidDel="00305A89">
          <w:rPr>
            <w:rFonts w:ascii="Minion Pro Capt" w:hAnsi="Minion Pro Capt"/>
            <w:lang w:val="en-GB" w:eastAsia="zh-CN"/>
          </w:rPr>
          <w:delText>PFA</w:delText>
        </w:r>
      </w:del>
      <w:proofErr w:type="spellStart"/>
      <w:ins w:id="347" w:author="Monsuru Adepeju" w:date="2021-02-05T12:00:00Z">
        <w:r w:rsidR="00305A89">
          <w:rPr>
            <w:rFonts w:ascii="Minion Pro Capt" w:hAnsi="Minion Pro Capt"/>
            <w:lang w:val="en-GB" w:eastAsia="zh-CN"/>
          </w:rPr>
          <w:t>Pfa</w:t>
        </w:r>
      </w:ins>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2D3BB7" w:rsidRDefault="00635D7B" w:rsidP="00635D7B">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00D85B8C"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146EAD">
        <w:rPr>
          <w:rFonts w:ascii="Minion Pro Capt" w:hAnsi="Minion Pro Capt"/>
          <w:lang w:val="en-GB" w:eastAsia="zh-CN"/>
          <w:rPrChange w:id="348" w:author="Monsuru Adepeju" w:date="2021-02-05T10:06:00Z">
            <w:rPr>
              <w:rFonts w:ascii="Minion Pro Capt" w:hAnsi="Minion Pro Capt"/>
              <w:lang w:val="en-GB" w:eastAsia="zh-CN"/>
            </w:rPr>
          </w:rPrChange>
        </w:rPr>
        <w:t xml:space="preserve"> from the type 2 tweets?</w:t>
      </w:r>
      <w:proofErr w:type="gramStart"/>
      <w:r w:rsidRPr="00146EAD">
        <w:rPr>
          <w:rFonts w:ascii="Minion Pro Capt" w:hAnsi="Minion Pro Capt"/>
          <w:lang w:val="en-GB" w:eastAsia="zh-CN"/>
          <w:rPrChange w:id="349" w:author="Monsuru Adepeju" w:date="2021-02-05T10:06:00Z">
            <w:rPr>
              <w:rFonts w:ascii="Minion Pro Capt" w:hAnsi="Minion Pro Capt"/>
              <w:lang w:val="en-GB" w:eastAsia="zh-CN"/>
            </w:rPr>
          </w:rPrChange>
        </w:rPr>
        <w:t>”.</w:t>
      </w:r>
      <w:proofErr w:type="gramEnd"/>
      <w:r w:rsidRPr="00146EAD">
        <w:rPr>
          <w:rFonts w:ascii="Minion Pro Capt" w:hAnsi="Minion Pro Capt"/>
          <w:lang w:val="en-GB" w:eastAsia="zh-CN"/>
          <w:rPrChange w:id="350" w:author="Monsuru Adepeju" w:date="2021-02-05T10:06:00Z">
            <w:rPr>
              <w:rFonts w:ascii="Minion Pro Capt" w:hAnsi="Minion Pro Capt"/>
              <w:lang w:val="en-GB" w:eastAsia="zh-CN"/>
            </w:rPr>
          </w:rPrChange>
        </w:rPr>
        <w:t xml:space="preserve"> In other words, if the public opinion solely about policing is considered </w:t>
      </w:r>
      <w:proofErr w:type="gramStart"/>
      <w:r w:rsidRPr="00146EAD">
        <w:rPr>
          <w:rFonts w:ascii="Minion Pro Capt" w:hAnsi="Minion Pro Capt"/>
          <w:lang w:val="en-GB" w:eastAsia="zh-CN"/>
          <w:rPrChange w:id="351" w:author="Monsuru Adepeju" w:date="2021-02-05T10:06:00Z">
            <w:rPr>
              <w:rFonts w:ascii="Minion Pro Capt" w:hAnsi="Minion Pro Capt"/>
              <w:lang w:val="en-GB" w:eastAsia="zh-CN"/>
            </w:rPr>
          </w:rPrChange>
        </w:rPr>
        <w:t>to be the</w:t>
      </w:r>
      <w:proofErr w:type="gramEnd"/>
      <w:r w:rsidRPr="00146EAD">
        <w:rPr>
          <w:rFonts w:ascii="Minion Pro Capt" w:hAnsi="Minion Pro Capt"/>
          <w:lang w:val="en-GB" w:eastAsia="zh-CN"/>
          <w:rPrChange w:id="352" w:author="Monsuru Adepeju" w:date="2021-02-05T10:06:00Z">
            <w:rPr>
              <w:rFonts w:ascii="Minion Pro Capt" w:hAnsi="Minion Pro Capt"/>
              <w:lang w:val="en-GB" w:eastAsia="zh-CN"/>
            </w:rPr>
          </w:rPrChange>
        </w:rPr>
        <w:t xml:space="preserve"> expected opinion, how different statistically is the opinion expressed in relation to the ‘COVID-19-pandemic? The red and the light red shades (in Figure </w:t>
      </w:r>
      <w:r w:rsidR="00D85B8C" w:rsidRPr="00146EAD">
        <w:rPr>
          <w:rFonts w:ascii="Minion Pro Capt" w:hAnsi="Minion Pro Capt"/>
          <w:lang w:val="en-GB" w:eastAsia="zh-CN"/>
          <w:rPrChange w:id="353" w:author="Monsuru Adepeju" w:date="2021-02-05T10:06:00Z">
            <w:rPr>
              <w:rFonts w:ascii="Minion Pro Capt" w:hAnsi="Minion Pro Capt"/>
              <w:lang w:val="en-GB" w:eastAsia="zh-CN"/>
            </w:rPr>
          </w:rPrChange>
        </w:rPr>
        <w:t>6</w:t>
      </w:r>
      <w:r w:rsidRPr="00146EAD">
        <w:rPr>
          <w:rFonts w:ascii="Minion Pro Capt" w:hAnsi="Minion Pro Capt"/>
          <w:lang w:val="en-GB" w:eastAsia="zh-CN"/>
          <w:rPrChange w:id="354" w:author="Monsuru Adepeju" w:date="2021-02-05T10:06:00Z">
            <w:rPr>
              <w:rFonts w:ascii="Minion Pro Capt" w:hAnsi="Minion Pro Capt"/>
              <w:lang w:val="en-GB" w:eastAsia="zh-CN"/>
            </w:rPr>
          </w:rPrChange>
        </w:rPr>
        <w:t xml:space="preserve">) represent the significant ‘lower-than-expectation’ OP scores at p-value </w:t>
      </w:r>
      <m:oMath>
        <m:r>
          <m:rPr>
            <m:sty m:val="p"/>
          </m:rPr>
          <w:rPr>
            <w:rFonts w:ascii="Cambria Math" w:hAnsi="Cambria Math"/>
            <w:lang w:val="en-GB" w:eastAsia="zh-CN"/>
            <w:rPrChange w:id="355" w:author="Monsuru Adepeju" w:date="2021-02-05T10:06:00Z">
              <w:rPr>
                <w:rFonts w:ascii="Cambria Math" w:hAnsi="Cambria Math"/>
                <w:lang w:val="en-GB" w:eastAsia="zh-CN"/>
              </w:rPr>
            </w:rPrChange>
          </w:rPr>
          <m:t>≤</m:t>
        </m:r>
      </m:oMath>
      <w:r w:rsidRPr="00146EAD">
        <w:rPr>
          <w:rFonts w:ascii="Minion Pro Capt" w:hAnsi="Minion Pro Capt"/>
          <w:lang w:val="en-GB" w:eastAsia="zh-CN"/>
          <w:rPrChange w:id="356" w:author="Monsuru Adepeju" w:date="2021-02-05T10:06:00Z">
            <w:rPr>
              <w:rFonts w:ascii="Minion Pro Capt" w:hAnsi="Minion Pro Capt"/>
              <w:lang w:val="en-GB" w:eastAsia="zh-CN"/>
            </w:rPr>
          </w:rPrChange>
        </w:rPr>
        <w:t xml:space="preserve"> 0.001 and at p-</w:t>
      </w:r>
      <w:proofErr w:type="gramStart"/>
      <w:r w:rsidRPr="00146EAD">
        <w:rPr>
          <w:rFonts w:ascii="Minion Pro Capt" w:hAnsi="Minion Pro Capt"/>
          <w:lang w:val="en-GB" w:eastAsia="zh-CN"/>
          <w:rPrChange w:id="357" w:author="Monsuru Adepeju" w:date="2021-02-05T10:06:00Z">
            <w:rPr>
              <w:rFonts w:ascii="Minion Pro Capt" w:hAnsi="Minion Pro Capt"/>
              <w:lang w:val="en-GB" w:eastAsia="zh-CN"/>
            </w:rPr>
          </w:rPrChange>
        </w:rPr>
        <w:t xml:space="preserve">value </w:t>
      </w:r>
      <w:proofErr w:type="gramEnd"/>
      <m:oMath>
        <m:r>
          <m:rPr>
            <m:sty m:val="p"/>
          </m:rPr>
          <w:rPr>
            <w:rFonts w:ascii="Cambria Math" w:hAnsi="Cambria Math"/>
            <w:lang w:val="en-GB" w:eastAsia="zh-CN"/>
            <w:rPrChange w:id="358" w:author="Monsuru Adepeju" w:date="2021-02-05T10:06:00Z">
              <w:rPr>
                <w:rFonts w:ascii="Cambria Math" w:hAnsi="Cambria Math"/>
                <w:lang w:val="en-GB" w:eastAsia="zh-CN"/>
              </w:rPr>
            </w:rPrChange>
          </w:rPr>
          <m:t>≤0.025</m:t>
        </m:r>
      </m:oMath>
      <w:r w:rsidRPr="00146EAD">
        <w:rPr>
          <w:rFonts w:ascii="Minion Pro Capt" w:hAnsi="Minion Pro Capt"/>
          <w:lang w:val="en-GB" w:eastAsia="zh-CN"/>
          <w:rPrChange w:id="359" w:author="Monsuru Adepeju" w:date="2021-02-05T10:06:00Z">
            <w:rPr>
              <w:rFonts w:ascii="Minion Pro Capt" w:hAnsi="Minion Pro Capt"/>
              <w:lang w:val="en-GB" w:eastAsia="zh-CN"/>
            </w:rPr>
          </w:rPrChange>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w:t>
      </w:r>
      <w:del w:id="360" w:author="Monsuru Adepeju" w:date="2021-02-05T12:00:00Z">
        <w:r w:rsidRPr="00146EAD" w:rsidDel="00305A89">
          <w:rPr>
            <w:rFonts w:ascii="Minion Pro Capt" w:hAnsi="Minion Pro Capt"/>
            <w:lang w:val="en-GB" w:eastAsia="zh-CN"/>
            <w:rPrChange w:id="361" w:author="Monsuru Adepeju" w:date="2021-02-05T10:06:00Z">
              <w:rPr>
                <w:rFonts w:ascii="Minion Pro Capt" w:hAnsi="Minion Pro Capt"/>
                <w:lang w:val="en-GB" w:eastAsia="zh-CN"/>
              </w:rPr>
            </w:rPrChange>
          </w:rPr>
          <w:delText xml:space="preserve">PFAs </w:delText>
        </w:r>
      </w:del>
      <w:proofErr w:type="spellStart"/>
      <w:ins w:id="362"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and time steps, the ‘P-value’ tables, showing the statistical significant values based on 999 replications, and the ‘Position’ table with </w:t>
      </w:r>
      <w:r w:rsidR="003F78B7" w:rsidRPr="0084451B">
        <w:rPr>
          <w:rFonts w:ascii="Minion Pro Capt" w:hAnsi="Minion Pro Capt"/>
          <w:lang w:val="en-GB" w:eastAsia="zh-CN"/>
        </w:rPr>
        <w:t>value</w:t>
      </w:r>
      <w:r w:rsidRPr="0084451B">
        <w:rPr>
          <w:rFonts w:ascii="Minion Pro Capt" w:hAnsi="Minion Pro Capt"/>
          <w:lang w:val="en-GB" w:eastAsia="zh-CN"/>
        </w:rPr>
        <w:t xml:space="preserve"> ‘TRUE’ if the observed OP score is greater than the mean expectation, and </w:t>
      </w:r>
      <w:r w:rsidR="008A5070" w:rsidRPr="0084451B">
        <w:rPr>
          <w:rFonts w:ascii="Minion Pro Capt" w:hAnsi="Minion Pro Capt"/>
          <w:lang w:val="en-GB" w:eastAsia="zh-CN"/>
        </w:rPr>
        <w:t xml:space="preserve">“0” </w:t>
      </w:r>
      <w:r w:rsidRPr="0084451B">
        <w:rPr>
          <w:rFonts w:ascii="Minion Pro Capt" w:hAnsi="Minion Pro Capt"/>
          <w:lang w:val="en-GB" w:eastAsia="zh-CN"/>
        </w:rPr>
        <w:t xml:space="preserve">if </w:t>
      </w:r>
      <w:r w:rsidR="009D6B88" w:rsidRPr="0084451B">
        <w:rPr>
          <w:rFonts w:ascii="Minion Pro Capt" w:hAnsi="Minion Pro Capt"/>
          <w:lang w:val="en-GB" w:eastAsia="zh-CN"/>
        </w:rPr>
        <w:t xml:space="preserve">less or equal to the mean expectation. </w:t>
      </w:r>
      <w:r w:rsidRPr="0084451B">
        <w:rPr>
          <w:rFonts w:ascii="Minion Pro Capt" w:hAnsi="Minion Pro Capt"/>
          <w:lang w:val="en-GB" w:eastAsia="zh-CN"/>
        </w:rPr>
        <w:t xml:space="preserve">These three tables </w:t>
      </w:r>
      <w:proofErr w:type="gramStart"/>
      <w:r w:rsidRPr="0084451B">
        <w:rPr>
          <w:rFonts w:ascii="Minion Pro Capt" w:hAnsi="Minion Pro Capt"/>
          <w:lang w:val="en-GB" w:eastAsia="zh-CN"/>
        </w:rPr>
        <w:t>are combi</w:t>
      </w:r>
      <w:r w:rsidR="00D85B8C" w:rsidRPr="002D3BB7">
        <w:rPr>
          <w:rFonts w:ascii="Minion Pro Capt" w:hAnsi="Minion Pro Capt"/>
          <w:lang w:val="en-GB" w:eastAsia="zh-CN"/>
        </w:rPr>
        <w:t>ned</w:t>
      </w:r>
      <w:proofErr w:type="gramEnd"/>
      <w:r w:rsidR="00D85B8C" w:rsidRPr="002D3BB7">
        <w:rPr>
          <w:rFonts w:ascii="Minion Pro Capt" w:hAnsi="Minion Pro Capt"/>
          <w:lang w:val="en-GB" w:eastAsia="zh-CN"/>
        </w:rPr>
        <w:t xml:space="preserve"> in order to produce Figure 6</w:t>
      </w:r>
      <w:r w:rsidRPr="002D3BB7">
        <w:rPr>
          <w:rFonts w:ascii="Minion Pro Capt" w:hAnsi="Minion Pro Capt"/>
          <w:lang w:val="en-GB" w:eastAsia="zh-CN"/>
        </w:rPr>
        <w:t xml:space="preserve"> (see details in the source code).</w:t>
      </w:r>
    </w:p>
    <w:p w:rsidR="00635D7B" w:rsidRPr="00146EAD" w:rsidRDefault="00ED718D" w:rsidP="00635D7B">
      <w:pPr>
        <w:pStyle w:val="2"/>
        <w:spacing w:before="240" w:after="120"/>
        <w:ind w:leftChars="0" w:left="0"/>
        <w:jc w:val="center"/>
        <w:rPr>
          <w:rFonts w:ascii="Minion Pro Capt" w:hAnsi="Minion Pro Capt"/>
          <w:b w:val="0"/>
          <w:color w:val="auto"/>
          <w:sz w:val="24"/>
          <w:szCs w:val="24"/>
          <w:lang w:eastAsia="en-US"/>
        </w:rPr>
      </w:pPr>
      <w:r w:rsidRPr="00146EAD">
        <w:rPr>
          <w:noProof/>
          <w:color w:val="auto"/>
          <w:lang w:val="en-GB" w:eastAsia="en-GB"/>
          <w:rPrChange w:id="363" w:author="Monsuru Adepeju" w:date="2021-02-05T10:06:00Z">
            <w:rPr>
              <w:noProof/>
              <w:lang w:val="en-GB" w:eastAsia="en-GB"/>
            </w:rPr>
          </w:rPrChange>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305A89" w:rsidRDefault="000639B5" w:rsidP="000639B5">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b/>
          <w:lang w:val="en-GB" w:eastAsia="zh-CN"/>
          <w:rPrChange w:id="364"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365" w:author="Monsuru Adepeju" w:date="2021-02-05T10:06:00Z">
            <w:rPr>
              <w:rFonts w:ascii="Minion Pro Capt" w:hAnsi="Minion Pro Capt"/>
              <w:b/>
              <w:color w:val="C45911" w:themeColor="accent2" w:themeShade="BF"/>
              <w:lang w:val="en-GB" w:eastAsia="zh-CN"/>
            </w:rPr>
          </w:rPrChange>
        </w:rPr>
        <w:t>6</w:t>
      </w:r>
      <w:r w:rsidRPr="00146EAD">
        <w:rPr>
          <w:rFonts w:ascii="Minion Pro Capt" w:hAnsi="Minion Pro Capt"/>
          <w:lang w:val="en-GB" w:eastAsia="zh-CN"/>
        </w:rPr>
        <w:t xml:space="preserve">. </w:t>
      </w:r>
      <w:r w:rsidR="00635D7B" w:rsidRPr="00146EAD">
        <w:rPr>
          <w:rFonts w:ascii="Minion Pro Capt" w:hAnsi="Minion Pro Capt"/>
          <w:lang w:val="en-GB" w:eastAsia="zh-CN"/>
        </w:rPr>
        <w:t xml:space="preserve">Spatial representation of opinion significance. The regular and the bold lines represent the boundary of </w:t>
      </w:r>
      <w:del w:id="366" w:author="Monsuru Adepeju" w:date="2021-02-05T12:01:00Z">
        <w:r w:rsidR="00635D7B" w:rsidRPr="00146EAD" w:rsidDel="00305A89">
          <w:rPr>
            <w:rFonts w:ascii="Minion Pro Capt" w:hAnsi="Minion Pro Capt"/>
            <w:lang w:val="en-GB" w:eastAsia="zh-CN"/>
          </w:rPr>
          <w:delText xml:space="preserve">PFAs </w:delText>
        </w:r>
      </w:del>
      <w:proofErr w:type="spellStart"/>
      <w:ins w:id="367" w:author="Monsuru Adepeju" w:date="2021-02-05T12:01:00Z">
        <w:r w:rsidR="00305A89">
          <w:rPr>
            <w:rFonts w:ascii="Minion Pro Capt" w:hAnsi="Minion Pro Capt"/>
            <w:lang w:val="en-GB" w:eastAsia="zh-CN"/>
          </w:rPr>
          <w:t>Pfa</w:t>
        </w:r>
        <w:r w:rsidR="00305A89" w:rsidRPr="00146EAD">
          <w:rPr>
            <w:rFonts w:ascii="Minion Pro Capt" w:hAnsi="Minion Pro Capt"/>
            <w:lang w:val="en-GB" w:eastAsia="zh-CN"/>
          </w:rPr>
          <w:t>s</w:t>
        </w:r>
        <w:proofErr w:type="spellEnd"/>
        <w:r w:rsidR="00305A89" w:rsidRPr="00146EAD">
          <w:rPr>
            <w:rFonts w:ascii="Minion Pro Capt" w:hAnsi="Minion Pro Capt"/>
            <w:lang w:val="en-GB" w:eastAsia="zh-CN"/>
          </w:rPr>
          <w:t xml:space="preserve"> </w:t>
        </w:r>
      </w:ins>
      <w:r w:rsidR="00635D7B" w:rsidRPr="00146EAD">
        <w:rPr>
          <w:rFonts w:ascii="Minion Pro Capt" w:hAnsi="Minion Pro Capt"/>
          <w:lang w:val="en-GB" w:eastAsia="zh-CN"/>
        </w:rPr>
        <w:t>and policing regions, respecti</w:t>
      </w:r>
      <w:r w:rsidR="00635D7B" w:rsidRPr="00305A89">
        <w:rPr>
          <w:rFonts w:ascii="Minion Pro Capt" w:hAnsi="Minion Pro Capt"/>
          <w:lang w:val="en-GB" w:eastAsia="zh-CN"/>
        </w:rPr>
        <w:t xml:space="preserve">vely. The value labels within each </w:t>
      </w:r>
      <w:del w:id="368" w:author="Monsuru Adepeju" w:date="2021-02-05T12:01:00Z">
        <w:r w:rsidR="00635D7B" w:rsidRPr="00305A89" w:rsidDel="00305A89">
          <w:rPr>
            <w:rFonts w:ascii="Minion Pro Capt" w:hAnsi="Minion Pro Capt"/>
            <w:lang w:val="en-GB" w:eastAsia="zh-CN"/>
          </w:rPr>
          <w:delText xml:space="preserve">PFA </w:delText>
        </w:r>
      </w:del>
      <w:proofErr w:type="spellStart"/>
      <w:ins w:id="369" w:author="Monsuru Adepeju" w:date="2021-02-05T12:01: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00635D7B" w:rsidRPr="00305A89">
        <w:rPr>
          <w:rFonts w:ascii="Minion Pro Capt" w:hAnsi="Minion Pro Capt"/>
          <w:lang w:val="en-GB" w:eastAsia="zh-CN"/>
        </w:rPr>
        <w:t xml:space="preserve">are the observed OP scores. </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370" w:author="Monsuru Adepeju" w:date="2021-02-05T10:06:00Z">
            <w:rPr>
              <w:rFonts w:ascii="Minion Pro Capt" w:hAnsi="Minion Pro Capt"/>
              <w:lang w:val="en-GB" w:eastAsia="zh-CN"/>
            </w:rPr>
          </w:rPrChange>
        </w:rPr>
      </w:pPr>
      <w:r w:rsidRPr="00305A89">
        <w:rPr>
          <w:rFonts w:ascii="Minion Pro Capt" w:hAnsi="Minion Pro Capt"/>
          <w:lang w:val="en-GB" w:eastAsia="zh-CN"/>
        </w:rPr>
        <w:lastRenderedPageBreak/>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del w:id="371" w:author="Monsuru Adepeju" w:date="2021-02-05T12:01:00Z">
        <w:r w:rsidRPr="00305A89" w:rsidDel="00305A89">
          <w:rPr>
            <w:rFonts w:ascii="Minion Pro Capt" w:hAnsi="Minion Pro Capt"/>
            <w:lang w:val="en-GB" w:eastAsia="zh-CN"/>
          </w:rPr>
          <w:delText xml:space="preserve">PFAs </w:delText>
        </w:r>
      </w:del>
      <w:proofErr w:type="spellStart"/>
      <w:ins w:id="372"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show non-significant impacts of the COVID-19 pandemic (tweets), there are a number of </w:t>
      </w:r>
      <w:del w:id="373" w:author="Monsuru Adepeju" w:date="2021-02-05T12:01:00Z">
        <w:r w:rsidRPr="00305A89" w:rsidDel="00305A89">
          <w:rPr>
            <w:rFonts w:ascii="Minion Pro Capt" w:hAnsi="Minion Pro Capt"/>
            <w:lang w:val="en-GB" w:eastAsia="zh-CN"/>
          </w:rPr>
          <w:delText xml:space="preserve">PFAs </w:delText>
        </w:r>
      </w:del>
      <w:proofErr w:type="spellStart"/>
      <w:ins w:id="374"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that show statistically significant impacts, with varying levels of stability over time. Again, we can identify the three </w:t>
      </w:r>
      <w:del w:id="375" w:author="Monsuru Adepeju" w:date="2021-02-05T12:01:00Z">
        <w:r w:rsidRPr="00305A89" w:rsidDel="00305A89">
          <w:rPr>
            <w:rFonts w:ascii="Minion Pro Capt" w:hAnsi="Minion Pro Capt"/>
            <w:lang w:val="en-GB" w:eastAsia="zh-CN"/>
          </w:rPr>
          <w:delText>PFAs</w:delText>
        </w:r>
      </w:del>
      <w:proofErr w:type="spellStart"/>
      <w:ins w:id="376"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146EAD">
        <w:rPr>
          <w:rFonts w:ascii="Minion Pro Capt" w:hAnsi="Minion Pro Capt"/>
          <w:lang w:val="en-GB" w:eastAsia="zh-CN"/>
          <w:rPrChange w:id="377" w:author="Monsuru Adepeju" w:date="2021-02-05T10:06:00Z">
            <w:rPr>
              <w:rFonts w:ascii="Minion Pro Capt" w:hAnsi="Minion Pro Capt"/>
              <w:lang w:val="en-GB" w:eastAsia="zh-CN"/>
            </w:rPr>
          </w:rPrChange>
        </w:rPr>
        <w:t xml:space="preserve">re </w:t>
      </w:r>
      <w:r w:rsidR="00D85B8C" w:rsidRPr="00146EAD">
        <w:rPr>
          <w:rFonts w:ascii="Minion Pro Capt" w:hAnsi="Minion Pro Capt"/>
          <w:lang w:val="en-GB" w:eastAsia="zh-CN"/>
          <w:rPrChange w:id="378" w:author="Monsuru Adepeju" w:date="2021-02-05T10:06:00Z">
            <w:rPr>
              <w:rFonts w:ascii="Minion Pro Capt" w:hAnsi="Minion Pro Capt"/>
              <w:lang w:val="en-GB" w:eastAsia="zh-CN"/>
            </w:rPr>
          </w:rPrChange>
        </w:rPr>
        <w:t>5</w:t>
      </w:r>
      <w:r w:rsidRPr="00146EAD">
        <w:rPr>
          <w:rFonts w:ascii="Minion Pro Capt" w:hAnsi="Minion Pro Capt"/>
          <w:lang w:val="en-GB" w:eastAsia="zh-CN"/>
          <w:rPrChange w:id="379" w:author="Monsuru Adepeju" w:date="2021-02-05T10:06:00Z">
            <w:rPr>
              <w:rFonts w:ascii="Minion Pro Capt" w:hAnsi="Minion Pro Capt"/>
              <w:lang w:val="en-GB" w:eastAsia="zh-CN"/>
            </w:rPr>
          </w:rPrChange>
        </w:rPr>
        <w:t xml:space="preserve">). Spatially, Staffordshire, Thames Valley, and North Wales are located in three adjacent policing regions, but the </w:t>
      </w:r>
      <w:del w:id="380" w:author="Monsuru Adepeju" w:date="2021-02-05T12:01:00Z">
        <w:r w:rsidRPr="00146EAD" w:rsidDel="00305A89">
          <w:rPr>
            <w:rFonts w:ascii="Minion Pro Capt" w:hAnsi="Minion Pro Capt"/>
            <w:lang w:val="en-GB" w:eastAsia="zh-CN"/>
            <w:rPrChange w:id="381" w:author="Monsuru Adepeju" w:date="2021-02-05T10:06:00Z">
              <w:rPr>
                <w:rFonts w:ascii="Minion Pro Capt" w:hAnsi="Minion Pro Capt"/>
                <w:lang w:val="en-GB" w:eastAsia="zh-CN"/>
              </w:rPr>
            </w:rPrChange>
          </w:rPr>
          <w:delText xml:space="preserve">PFAs </w:delText>
        </w:r>
      </w:del>
      <w:proofErr w:type="spellStart"/>
      <w:ins w:id="382"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themselves are not contiguous to each other. Therefore, the result is unlikely to be attributable to spatial autocorrelation effect</w:t>
      </w:r>
      <w:r w:rsidRPr="00146EAD">
        <w:rPr>
          <w:rFonts w:ascii="Minion Pro Capt" w:hAnsi="Minion Pro Capt"/>
          <w:lang w:val="en-GB" w:eastAsia="zh-CN"/>
          <w:rPrChange w:id="383" w:author="Monsuru Adepeju" w:date="2021-02-05T10:06:00Z">
            <w:rPr>
              <w:rFonts w:ascii="Minion Pro Capt" w:hAnsi="Minion Pro Capt"/>
              <w:lang w:val="en-GB" w:eastAsia="zh-CN"/>
            </w:rPr>
          </w:rPrChange>
        </w:rPr>
        <w:t xml:space="preserve">s.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384" w:author="Monsuru Adepeju" w:date="2021-02-05T10:06:00Z">
            <w:rPr>
              <w:rFonts w:ascii="Minion Pro Capt" w:hAnsi="Minion Pro Capt"/>
              <w:lang w:val="en-GB" w:eastAsia="zh-CN"/>
            </w:rPr>
          </w:rPrChange>
        </w:rPr>
        <w:t xml:space="preserve">The other significant </w:t>
      </w:r>
      <w:del w:id="385" w:author="Monsuru Adepeju" w:date="2021-02-05T12:01:00Z">
        <w:r w:rsidRPr="00146EAD" w:rsidDel="00305A89">
          <w:rPr>
            <w:rFonts w:ascii="Minion Pro Capt" w:hAnsi="Minion Pro Capt"/>
            <w:lang w:val="en-GB" w:eastAsia="zh-CN"/>
            <w:rPrChange w:id="386" w:author="Monsuru Adepeju" w:date="2021-02-05T10:06:00Z">
              <w:rPr>
                <w:rFonts w:ascii="Minion Pro Capt" w:hAnsi="Minion Pro Capt"/>
                <w:lang w:val="en-GB" w:eastAsia="zh-CN"/>
              </w:rPr>
            </w:rPrChange>
          </w:rPr>
          <w:delText xml:space="preserve">PFAs </w:delText>
        </w:r>
      </w:del>
      <w:proofErr w:type="spellStart"/>
      <w:ins w:id="387"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exhibit non-stable significance over time. In other word, the </w:t>
      </w:r>
      <w:del w:id="388" w:author="Monsuru Adepeju" w:date="2021-02-05T12:01:00Z">
        <w:r w:rsidRPr="00305A89" w:rsidDel="00305A89">
          <w:rPr>
            <w:rFonts w:ascii="Minion Pro Capt" w:hAnsi="Minion Pro Capt"/>
            <w:lang w:val="en-GB" w:eastAsia="zh-CN"/>
          </w:rPr>
          <w:delText xml:space="preserve">PFAs </w:delText>
        </w:r>
      </w:del>
      <w:proofErr w:type="spellStart"/>
      <w:ins w:id="389"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del w:id="390" w:author="Monsuru Adepeju" w:date="2021-02-05T12:02:00Z">
        <w:r w:rsidRPr="00305A89" w:rsidDel="00305A89">
          <w:rPr>
            <w:rFonts w:ascii="Minion Pro Capt" w:hAnsi="Minion Pro Capt"/>
            <w:lang w:val="en-GB" w:eastAsia="zh-CN"/>
          </w:rPr>
          <w:delText xml:space="preserve">PFA </w:delText>
        </w:r>
      </w:del>
      <w:proofErr w:type="spellStart"/>
      <w:ins w:id="391"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may show significant opinion at a certain time, but become non-significant at another time step. An example of this is the ‘West Yorkshire’ </w:t>
      </w:r>
      <w:del w:id="392" w:author="Monsuru Adepeju" w:date="2021-02-05T12:02:00Z">
        <w:r w:rsidRPr="00305A89" w:rsidDel="00305A89">
          <w:rPr>
            <w:rFonts w:ascii="Minion Pro Capt" w:hAnsi="Minion Pro Capt"/>
            <w:lang w:val="en-GB" w:eastAsia="zh-CN"/>
          </w:rPr>
          <w:delText xml:space="preserve">PFA </w:delText>
        </w:r>
      </w:del>
      <w:proofErr w:type="spellStart"/>
      <w:ins w:id="393"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del w:id="394" w:author="Monsuru Adepeju" w:date="2021-02-05T12:02:00Z">
        <w:r w:rsidRPr="00305A89" w:rsidDel="00305A89">
          <w:rPr>
            <w:rFonts w:ascii="Minion Pro Capt" w:hAnsi="Minion Pro Capt"/>
            <w:lang w:val="en-GB" w:eastAsia="zh-CN"/>
          </w:rPr>
          <w:delText xml:space="preserve">PFAs </w:delText>
        </w:r>
      </w:del>
      <w:proofErr w:type="spellStart"/>
      <w:ins w:id="395"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the Midland region tend to exhibit some clustering compared to other parts of the study area. The spatial clustering is more apparent in time step 2 with multiple contiguous </w:t>
      </w:r>
      <w:del w:id="396" w:author="Monsuru Adepeju" w:date="2021-02-05T12:02:00Z">
        <w:r w:rsidRPr="00305A89" w:rsidDel="00305A89">
          <w:rPr>
            <w:rFonts w:ascii="Minion Pro Capt" w:hAnsi="Minion Pro Capt"/>
            <w:lang w:val="en-GB" w:eastAsia="zh-CN"/>
          </w:rPr>
          <w:delText>PFAs</w:delText>
        </w:r>
      </w:del>
      <w:proofErr w:type="spellStart"/>
      <w:ins w:id="397"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which run from the Southern regions up to the Midlands areas. There are only few cases of significant contiguous </w:t>
      </w:r>
      <w:del w:id="398" w:author="Monsuru Adepeju" w:date="2021-02-05T12:02:00Z">
        <w:r w:rsidRPr="00305A89" w:rsidDel="00305A89">
          <w:rPr>
            <w:rFonts w:ascii="Minion Pro Capt" w:hAnsi="Minion Pro Capt"/>
            <w:lang w:val="en-GB" w:eastAsia="zh-CN"/>
          </w:rPr>
          <w:delText xml:space="preserve">PFAs </w:delText>
        </w:r>
      </w:del>
      <w:proofErr w:type="spellStart"/>
      <w:proofErr w:type="gramStart"/>
      <w:ins w:id="399"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which</w:t>
      </w:r>
      <w:proofErr w:type="gramEnd"/>
      <w:r w:rsidRPr="00305A89">
        <w:rPr>
          <w:rFonts w:ascii="Minion Pro Capt" w:hAnsi="Minion Pro Capt"/>
          <w:lang w:val="en-GB" w:eastAsia="zh-CN"/>
        </w:rPr>
        <w:t xml:space="preserve"> also belong to the same policing regions. These categories of </w:t>
      </w:r>
      <w:del w:id="400" w:author="Monsuru Adepeju" w:date="2021-02-05T12:02:00Z">
        <w:r w:rsidRPr="00305A89" w:rsidDel="00305A89">
          <w:rPr>
            <w:rFonts w:ascii="Minion Pro Capt" w:hAnsi="Minion Pro Capt"/>
            <w:lang w:val="en-GB" w:eastAsia="zh-CN"/>
          </w:rPr>
          <w:delText xml:space="preserve">PFAs </w:delText>
        </w:r>
      </w:del>
      <w:proofErr w:type="spellStart"/>
      <w:ins w:id="401"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may be useful operationally when implementing interventions to address negative public opinions.</w:t>
      </w:r>
    </w:p>
    <w:p w:rsidR="00635D7B" w:rsidRPr="00146EAD" w:rsidRDefault="00635D7B" w:rsidP="00635D7B">
      <w:pPr>
        <w:widowControl w:val="0"/>
        <w:adjustRightInd w:val="0"/>
        <w:snapToGrid w:val="0"/>
        <w:spacing w:after="240" w:line="300" w:lineRule="exact"/>
        <w:jc w:val="left"/>
        <w:rPr>
          <w:rFonts w:ascii="Cambria" w:hAnsi="Cambria" w:cs="Tw Cen MT"/>
          <w:b/>
          <w:sz w:val="24"/>
          <w:szCs w:val="24"/>
          <w:lang w:eastAsia="zh-CN"/>
          <w:rPrChange w:id="402" w:author="Monsuru Adepeju" w:date="2021-02-05T10:06:00Z">
            <w:rPr>
              <w:rFonts w:ascii="Cambria" w:hAnsi="Cambria" w:cs="Tw Cen MT"/>
              <w:b/>
              <w:color w:val="C45911"/>
              <w:sz w:val="24"/>
              <w:szCs w:val="24"/>
              <w:lang w:eastAsia="zh-CN"/>
            </w:rPr>
          </w:rPrChange>
        </w:rPr>
      </w:pPr>
      <w:r w:rsidRPr="00146EAD">
        <w:rPr>
          <w:rFonts w:ascii="Cambria" w:hAnsi="Cambria" w:cs="Tw Cen MT"/>
          <w:b/>
          <w:sz w:val="24"/>
          <w:szCs w:val="24"/>
          <w:lang w:eastAsia="zh-CN"/>
          <w:rPrChange w:id="403" w:author="Monsuru Adepeju" w:date="2021-02-05T10:06:00Z">
            <w:rPr>
              <w:rFonts w:ascii="Cambria" w:hAnsi="Cambria" w:cs="Tw Cen MT"/>
              <w:b/>
              <w:color w:val="C45911"/>
              <w:sz w:val="24"/>
              <w:szCs w:val="24"/>
              <w:lang w:eastAsia="zh-CN"/>
            </w:rPr>
          </w:rPrChange>
        </w:rPr>
        <w:t>6. Discussion</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146EAD">
        <w:rPr>
          <w:rFonts w:ascii="Minion Pro Capt" w:hAnsi="Minion Pro Capt"/>
          <w:lang w:val="en-GB" w:eastAsia="zh-CN"/>
          <w:rPrChange w:id="404" w:author="Monsuru Adepeju" w:date="2021-02-05T10:06:00Z">
            <w:rPr>
              <w:rFonts w:ascii="Minion Pro Capt" w:hAnsi="Minion Pro Capt"/>
              <w:lang w:val="en-GB" w:eastAsia="zh-CN"/>
            </w:rPr>
          </w:rPrChange>
        </w:rPr>
        <w:t xml:space="preserve">ata, which would allow accurate geo-referencing of tweets to their respective local geographical area. To date, existing studies have relied on the use of geo-tagged tweets, which </w:t>
      </w:r>
      <w:proofErr w:type="gramStart"/>
      <w:r w:rsidRPr="00146EAD">
        <w:rPr>
          <w:rFonts w:ascii="Minion Pro Capt" w:hAnsi="Minion Pro Capt"/>
          <w:lang w:val="en-GB" w:eastAsia="zh-CN"/>
          <w:rPrChange w:id="405" w:author="Monsuru Adepeju" w:date="2021-02-05T10:06:00Z">
            <w:rPr>
              <w:rFonts w:ascii="Minion Pro Capt" w:hAnsi="Minion Pro Capt"/>
              <w:lang w:val="en-GB" w:eastAsia="zh-CN"/>
            </w:rPr>
          </w:rPrChange>
        </w:rPr>
        <w:t>is estimated</w:t>
      </w:r>
      <w:proofErr w:type="gramEnd"/>
      <w:r w:rsidRPr="00146EAD">
        <w:rPr>
          <w:rFonts w:ascii="Minion Pro Capt" w:hAnsi="Minion Pro Capt"/>
          <w:lang w:val="en-GB" w:eastAsia="zh-CN"/>
          <w:rPrChange w:id="406" w:author="Monsuru Adepeju" w:date="2021-02-05T10:06:00Z">
            <w:rPr>
              <w:rFonts w:ascii="Minion Pro Capt" w:hAnsi="Minion Pro Capt"/>
              <w:lang w:val="en-GB" w:eastAsia="zh-CN"/>
            </w:rPr>
          </w:rPrChange>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146EAD">
        <w:rPr>
          <w:rFonts w:ascii="Minion Pro Capt" w:hAnsi="Minion Pro Capt"/>
          <w:lang w:val="en-GB" w:eastAsia="zh-CN"/>
          <w:rPrChange w:id="407" w:author="Monsuru Adepeju" w:date="2021-02-05T10:06:00Z">
            <w:rPr>
              <w:rFonts w:ascii="Minion Pro Capt" w:hAnsi="Minion Pro Capt"/>
              <w:lang w:val="en-GB" w:eastAsia="zh-CN"/>
            </w:rPr>
          </w:rPrChange>
        </w:rPr>
        <w:t>specially</w:t>
      </w:r>
      <w:proofErr w:type="spellEnd"/>
      <w:r w:rsidRPr="00146EAD">
        <w:rPr>
          <w:rFonts w:ascii="Minion Pro Capt" w:hAnsi="Minion Pro Capt"/>
          <w:lang w:val="en-GB" w:eastAsia="zh-CN"/>
          <w:rPrChange w:id="408" w:author="Monsuru Adepeju" w:date="2021-02-05T10:06:00Z">
            <w:rPr>
              <w:rFonts w:ascii="Minion Pro Capt" w:hAnsi="Minion Pro Capt"/>
              <w:lang w:val="en-GB" w:eastAsia="zh-CN"/>
            </w:rPr>
          </w:rPrChange>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146EAD">
        <w:rPr>
          <w:rFonts w:ascii="Minion Pro Capt" w:hAnsi="Minion Pro Capt"/>
          <w:lang w:val="en-GB" w:eastAsia="zh-CN"/>
          <w:rPrChange w:id="409" w:author="Monsuru Adepeju" w:date="2021-02-05T10:06:00Z">
            <w:rPr>
              <w:rFonts w:ascii="Minion Pro Capt" w:hAnsi="Minion Pro Capt"/>
              <w:lang w:val="en-GB" w:eastAsia="zh-CN"/>
            </w:rPr>
          </w:rPrChange>
        </w:rPr>
        <w:t>are generally minimized</w:t>
      </w:r>
      <w:proofErr w:type="gramEnd"/>
      <w:r w:rsidRPr="00146EAD">
        <w:rPr>
          <w:rFonts w:ascii="Minion Pro Capt" w:hAnsi="Minion Pro Capt"/>
          <w:lang w:val="en-GB" w:eastAsia="zh-CN"/>
          <w:rPrChange w:id="410" w:author="Monsuru Adepeju" w:date="2021-02-05T10:06:00Z">
            <w:rPr>
              <w:rFonts w:ascii="Minion Pro Capt" w:hAnsi="Minion Pro Capt"/>
              <w:lang w:val="en-GB" w:eastAsia="zh-CN"/>
            </w:rPr>
          </w:rPrChange>
        </w:rPr>
        <w:t xml:space="preserve"> when the spatial unit of analysis is sufficiently large, such as the geographical extent of the </w:t>
      </w:r>
      <w:del w:id="411" w:author="Monsuru Adepeju" w:date="2021-02-05T12:02:00Z">
        <w:r w:rsidRPr="00146EAD" w:rsidDel="00305A89">
          <w:rPr>
            <w:rFonts w:ascii="Minion Pro Capt" w:hAnsi="Minion Pro Capt"/>
            <w:lang w:val="en-GB" w:eastAsia="zh-CN"/>
            <w:rPrChange w:id="412" w:author="Monsuru Adepeju" w:date="2021-02-05T10:06:00Z">
              <w:rPr>
                <w:rFonts w:ascii="Minion Pro Capt" w:hAnsi="Minion Pro Capt"/>
                <w:lang w:val="en-GB" w:eastAsia="zh-CN"/>
              </w:rPr>
            </w:rPrChange>
          </w:rPr>
          <w:delText xml:space="preserve">PFA </w:delText>
        </w:r>
      </w:del>
      <w:proofErr w:type="spellStart"/>
      <w:ins w:id="413"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spatial unit that we employed in this study. In England and Wales, the jurisdiction of a </w:t>
      </w:r>
      <w:del w:id="414" w:author="Monsuru Adepeju" w:date="2021-02-05T12:02:00Z">
        <w:r w:rsidRPr="00305A89" w:rsidDel="00305A89">
          <w:rPr>
            <w:rFonts w:ascii="Minion Pro Capt" w:hAnsi="Minion Pro Capt"/>
            <w:lang w:val="en-GB" w:eastAsia="zh-CN"/>
          </w:rPr>
          <w:delText xml:space="preserve">PFA </w:delText>
        </w:r>
      </w:del>
      <w:proofErr w:type="spellStart"/>
      <w:ins w:id="415"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generally extends across multiple town and cities.</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416" w:author="Monsuru Adepeju" w:date="2021-02-05T10:06:00Z">
            <w:rPr>
              <w:rFonts w:ascii="Minion Pro Capt" w:hAnsi="Minion Pro Capt"/>
              <w:lang w:val="en-GB" w:eastAsia="zh-CN"/>
            </w:rPr>
          </w:rPrChange>
        </w:rPr>
      </w:pPr>
      <w:r w:rsidRPr="00146EAD">
        <w:rPr>
          <w:rFonts w:ascii="Minion Pro Capt" w:hAnsi="Minion Pro Capt"/>
          <w:lang w:val="en-GB" w:eastAsia="zh-CN"/>
          <w:rPrChange w:id="417" w:author="Monsuru Adepeju" w:date="2021-02-05T10:06:00Z">
            <w:rPr>
              <w:rFonts w:ascii="Minion Pro Capt" w:hAnsi="Minion Pro Capt"/>
              <w:lang w:val="en-GB" w:eastAsia="zh-CN"/>
            </w:rPr>
          </w:rPrChange>
        </w:rPr>
        <w:t xml:space="preserve">Secondly, we developed a systematic approach by which the impact of an underlying issue </w:t>
      </w:r>
      <w:proofErr w:type="gramStart"/>
      <w:r w:rsidRPr="00146EAD">
        <w:rPr>
          <w:rFonts w:ascii="Minion Pro Capt" w:hAnsi="Minion Pro Capt"/>
          <w:lang w:val="en-GB" w:eastAsia="zh-CN"/>
          <w:rPrChange w:id="418" w:author="Monsuru Adepeju" w:date="2021-02-05T10:06:00Z">
            <w:rPr>
              <w:rFonts w:ascii="Minion Pro Capt" w:hAnsi="Minion Pro Capt"/>
              <w:lang w:val="en-GB" w:eastAsia="zh-CN"/>
            </w:rPr>
          </w:rPrChange>
        </w:rPr>
        <w:t>can be assessed</w:t>
      </w:r>
      <w:proofErr w:type="gramEnd"/>
      <w:r w:rsidRPr="00146EAD">
        <w:rPr>
          <w:rFonts w:ascii="Minion Pro Capt" w:hAnsi="Minion Pro Capt"/>
          <w:lang w:val="en-GB" w:eastAsia="zh-CN"/>
          <w:rPrChange w:id="419" w:author="Monsuru Adepeju" w:date="2021-02-05T10:06:00Z">
            <w:rPr>
              <w:rFonts w:ascii="Minion Pro Capt" w:hAnsi="Minion Pro Capt"/>
              <w:lang w:val="en-GB" w:eastAsia="zh-CN"/>
            </w:rPr>
          </w:rPrChange>
        </w:rPr>
        <w:t xml:space="preserve"> on a subject matter. That is, given a subject of interest, say A, how can we test whether another subject (or issue), say B, has </w:t>
      </w:r>
      <w:proofErr w:type="gramStart"/>
      <w:r w:rsidRPr="00146EAD">
        <w:rPr>
          <w:rFonts w:ascii="Minion Pro Capt" w:hAnsi="Minion Pro Capt"/>
          <w:lang w:val="en-GB" w:eastAsia="zh-CN"/>
          <w:rPrChange w:id="420" w:author="Monsuru Adepeju" w:date="2021-02-05T10:06:00Z">
            <w:rPr>
              <w:rFonts w:ascii="Minion Pro Capt" w:hAnsi="Minion Pro Capt"/>
              <w:lang w:val="en-GB" w:eastAsia="zh-CN"/>
            </w:rPr>
          </w:rPrChange>
        </w:rPr>
        <w:t>impacted</w:t>
      </w:r>
      <w:proofErr w:type="gramEnd"/>
      <w:r w:rsidRPr="00146EAD">
        <w:rPr>
          <w:rFonts w:ascii="Minion Pro Capt" w:hAnsi="Minion Pro Capt"/>
          <w:lang w:val="en-GB" w:eastAsia="zh-CN"/>
          <w:rPrChange w:id="421" w:author="Monsuru Adepeju" w:date="2021-02-05T10:06:00Z">
            <w:rPr>
              <w:rFonts w:ascii="Minion Pro Capt" w:hAnsi="Minion Pro Capt"/>
              <w:lang w:val="en-GB" w:eastAsia="zh-CN"/>
            </w:rPr>
          </w:rPrChange>
        </w:rPr>
        <w:t xml:space="preserve"> the observed opinion concerning A in a (statistically) significant fashion. This idea </w:t>
      </w:r>
      <w:proofErr w:type="gramStart"/>
      <w:r w:rsidRPr="00146EAD">
        <w:rPr>
          <w:rFonts w:ascii="Minion Pro Capt" w:hAnsi="Minion Pro Capt"/>
          <w:lang w:val="en-GB" w:eastAsia="zh-CN"/>
          <w:rPrChange w:id="422" w:author="Monsuru Adepeju" w:date="2021-02-05T10:06:00Z">
            <w:rPr>
              <w:rFonts w:ascii="Minion Pro Capt" w:hAnsi="Minion Pro Capt"/>
              <w:lang w:val="en-GB" w:eastAsia="zh-CN"/>
            </w:rPr>
          </w:rPrChange>
        </w:rPr>
        <w:t>has never been implemented</w:t>
      </w:r>
      <w:proofErr w:type="gramEnd"/>
      <w:r w:rsidRPr="00146EAD">
        <w:rPr>
          <w:rFonts w:ascii="Minion Pro Capt" w:hAnsi="Minion Pro Capt"/>
          <w:lang w:val="en-GB" w:eastAsia="zh-CN"/>
          <w:rPrChange w:id="423" w:author="Monsuru Adepeju" w:date="2021-02-05T10:06:00Z">
            <w:rPr>
              <w:rFonts w:ascii="Minion Pro Capt" w:hAnsi="Minion Pro Capt"/>
              <w:lang w:val="en-GB" w:eastAsia="zh-CN"/>
            </w:rPr>
          </w:rPrChange>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146EAD">
        <w:rPr>
          <w:rFonts w:ascii="Minion Pro Capt" w:hAnsi="Minion Pro Capt"/>
          <w:lang w:val="en-GB" w:eastAsia="zh-CN"/>
          <w:rPrChange w:id="424" w:author="Monsuru Adepeju" w:date="2021-02-05T10:06:00Z">
            <w:rPr>
              <w:rFonts w:ascii="Minion Pro Capt" w:hAnsi="Minion Pro Capt"/>
              <w:lang w:val="en-GB" w:eastAsia="zh-CN"/>
            </w:rPr>
          </w:rPrChange>
        </w:rPr>
        <w:t>are integrated</w:t>
      </w:r>
      <w:proofErr w:type="gramEnd"/>
      <w:r w:rsidRPr="00146EAD">
        <w:rPr>
          <w:rFonts w:ascii="Minion Pro Capt" w:hAnsi="Minion Pro Capt"/>
          <w:lang w:val="en-GB" w:eastAsia="zh-CN"/>
          <w:rPrChange w:id="425" w:author="Monsuru Adepeju" w:date="2021-02-05T10:06:00Z">
            <w:rPr>
              <w:rFonts w:ascii="Minion Pro Capt" w:hAnsi="Minion Pro Capt"/>
              <w:lang w:val="en-GB" w:eastAsia="zh-CN"/>
            </w:rPr>
          </w:rPrChange>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426" w:author="Monsuru Adepeju" w:date="2021-02-05T10:06:00Z">
            <w:rPr>
              <w:rFonts w:ascii="Minion Pro Capt" w:hAnsi="Minion Pro Capt"/>
              <w:lang w:val="en-GB" w:eastAsia="zh-CN"/>
            </w:rPr>
          </w:rPrChange>
        </w:rPr>
        <w:lastRenderedPageBreak/>
        <w:t>Using the new analytical framework, we presented a case study in which Twitter data collected over a three month period, across 42 police force areas (</w:t>
      </w:r>
      <w:proofErr w:type="spellStart"/>
      <w:del w:id="427" w:author="Monsuru Adepeju" w:date="2021-02-05T12:02:00Z">
        <w:r w:rsidRPr="00146EAD" w:rsidDel="00305A89">
          <w:rPr>
            <w:rFonts w:ascii="Minion Pro Capt" w:hAnsi="Minion Pro Capt"/>
            <w:lang w:val="en-GB" w:eastAsia="zh-CN"/>
            <w:rPrChange w:id="428" w:author="Monsuru Adepeju" w:date="2021-02-05T10:06:00Z">
              <w:rPr>
                <w:rFonts w:ascii="Minion Pro Capt" w:hAnsi="Minion Pro Capt"/>
                <w:lang w:val="en-GB" w:eastAsia="zh-CN"/>
              </w:rPr>
            </w:rPrChange>
          </w:rPr>
          <w:delText>PFA</w:delText>
        </w:r>
      </w:del>
      <w:ins w:id="429" w:author="Monsuru Adepeju" w:date="2021-02-05T12:02:00Z">
        <w:r w:rsidR="00305A89">
          <w:rPr>
            <w:rFonts w:ascii="Minion Pro Capt" w:hAnsi="Minion Pro Capt"/>
            <w:lang w:val="en-GB" w:eastAsia="zh-CN"/>
          </w:rPr>
          <w:t>Pfas</w:t>
        </w:r>
      </w:ins>
      <w:proofErr w:type="spellEnd"/>
      <w:r w:rsidRPr="00305A89">
        <w:rPr>
          <w:rFonts w:ascii="Minion Pro Capt" w:hAnsi="Minion Pro Capt"/>
          <w:lang w:val="en-GB" w:eastAsia="zh-CN"/>
        </w:rPr>
        <w:t>) in England and Wales, was used to assess the impact of the COVID-19 pandemic on the public opinion towards policing. The results reveal that the public opinion towards policing</w:t>
      </w:r>
      <w:r w:rsidRPr="00146EAD">
        <w:rPr>
          <w:rFonts w:ascii="Minion Pro Capt" w:hAnsi="Minion Pro Capt"/>
          <w:lang w:val="en-GB" w:eastAsia="zh-CN"/>
          <w:rPrChange w:id="430" w:author="Monsuru Adepeju" w:date="2021-02-05T10:06:00Z">
            <w:rPr>
              <w:rFonts w:ascii="Minion Pro Capt" w:hAnsi="Minion Pro Capt"/>
              <w:lang w:val="en-GB" w:eastAsia="zh-CN"/>
            </w:rPr>
          </w:rPrChange>
        </w:rPr>
        <w:t xml:space="preserve"> is overwhelmingly negative across space and time, and that these negative opinions have been exacerbated significantly by the COVID-19 pandemic, particularly in three specific </w:t>
      </w:r>
      <w:del w:id="431" w:author="Monsuru Adepeju" w:date="2021-02-05T12:03:00Z">
        <w:r w:rsidRPr="00146EAD" w:rsidDel="00305A89">
          <w:rPr>
            <w:rFonts w:ascii="Minion Pro Capt" w:hAnsi="Minion Pro Capt"/>
            <w:lang w:val="en-GB" w:eastAsia="zh-CN"/>
            <w:rPrChange w:id="432" w:author="Monsuru Adepeju" w:date="2021-02-05T10:06:00Z">
              <w:rPr>
                <w:rFonts w:ascii="Minion Pro Capt" w:hAnsi="Minion Pro Capt"/>
                <w:lang w:val="en-GB" w:eastAsia="zh-CN"/>
              </w:rPr>
            </w:rPrChange>
          </w:rPr>
          <w:delText>PFAs</w:delText>
        </w:r>
      </w:del>
      <w:proofErr w:type="spellStart"/>
      <w:ins w:id="433"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namely Staffordshire, Thames Valley, and North Wales. These </w:t>
      </w:r>
      <w:del w:id="434" w:author="Monsuru Adepeju" w:date="2021-02-05T12:03:00Z">
        <w:r w:rsidRPr="00305A89" w:rsidDel="00305A89">
          <w:rPr>
            <w:rFonts w:ascii="Minion Pro Capt" w:hAnsi="Minion Pro Capt"/>
            <w:lang w:val="en-GB" w:eastAsia="zh-CN"/>
          </w:rPr>
          <w:delText xml:space="preserve">PFAs </w:delText>
        </w:r>
      </w:del>
      <w:proofErr w:type="spellStart"/>
      <w:ins w:id="435"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del w:id="436" w:author="Monsuru Adepeju" w:date="2021-02-05T12:03:00Z">
        <w:r w:rsidRPr="00305A89" w:rsidDel="00305A89">
          <w:rPr>
            <w:rFonts w:ascii="Minion Pro Capt" w:hAnsi="Minion Pro Capt"/>
            <w:lang w:val="en-GB" w:eastAsia="zh-CN"/>
          </w:rPr>
          <w:delText>PFAs</w:delText>
        </w:r>
      </w:del>
      <w:proofErr w:type="spellStart"/>
      <w:ins w:id="437"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However, we did not attribute this patterning to spatial autocorrelation due to the co-adjacency of </w:t>
      </w:r>
      <w:del w:id="438" w:author="Monsuru Adepeju" w:date="2021-02-05T12:03:00Z">
        <w:r w:rsidRPr="00305A89" w:rsidDel="00305A89">
          <w:rPr>
            <w:rFonts w:ascii="Minion Pro Capt" w:hAnsi="Minion Pro Capt"/>
            <w:lang w:val="en-GB" w:eastAsia="zh-CN"/>
          </w:rPr>
          <w:delText xml:space="preserve">PFAs </w:delText>
        </w:r>
      </w:del>
      <w:proofErr w:type="spellStart"/>
      <w:ins w:id="439"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that exhibit ‘higher-than-expected’ and ‘lower-than-expected’ significant opinion scores. In summary, it appears that public tweets about the COVID-19 pandemic have resulted in a more or less negative opinion in regions across England and Wales.</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440" w:author="Monsuru Adepeju" w:date="2021-02-05T10:06:00Z">
            <w:rPr>
              <w:rFonts w:ascii="Minion Pro Capt" w:hAnsi="Minion Pro Capt"/>
              <w:lang w:val="en-GB" w:eastAsia="zh-CN"/>
            </w:rPr>
          </w:rPrChange>
        </w:rPr>
      </w:pPr>
      <w:r w:rsidRPr="00146EAD">
        <w:rPr>
          <w:rFonts w:ascii="Minion Pro Capt" w:hAnsi="Minion Pro Capt"/>
          <w:lang w:val="en-GB" w:eastAsia="zh-CN"/>
          <w:rPrChange w:id="441" w:author="Monsuru Adepeju" w:date="2021-02-05T10:06:00Z">
            <w:rPr>
              <w:rFonts w:ascii="Minion Pro Capt" w:hAnsi="Minion Pro Capt"/>
              <w:lang w:val="en-GB" w:eastAsia="zh-CN"/>
            </w:rPr>
          </w:rPrChange>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146EAD">
            <w:rPr>
              <w:rFonts w:ascii="Minion Pro Capt" w:hAnsi="Minion Pro Capt"/>
              <w:lang w:val="en-GB" w:eastAsia="zh-CN"/>
            </w:rPr>
            <w:fldChar w:fldCharType="begin"/>
          </w:r>
          <w:r w:rsidR="007336DF" w:rsidRPr="00146EAD">
            <w:rPr>
              <w:rFonts w:ascii="Minion Pro Capt" w:hAnsi="Minion Pro Capt"/>
              <w:lang w:val="en-GB" w:eastAsia="zh-CN"/>
              <w:rPrChange w:id="442" w:author="Monsuru Adepeju" w:date="2021-02-05T10:06:00Z">
                <w:rPr>
                  <w:rFonts w:ascii="Minion Pro Capt" w:hAnsi="Minion Pro Capt"/>
                  <w:lang w:val="en-GB" w:eastAsia="zh-CN"/>
                </w:rPr>
              </w:rPrChange>
            </w:rPr>
            <w:instrText xml:space="preserve">CITATION Nik \l 2057 </w:instrText>
          </w:r>
          <w:r w:rsidR="00E2264C" w:rsidRPr="00146EAD">
            <w:rPr>
              <w:rFonts w:ascii="Minion Pro Capt" w:hAnsi="Minion Pro Capt"/>
              <w:lang w:val="en-GB" w:eastAsia="zh-CN"/>
              <w:rPrChange w:id="443" w:author="Monsuru Adepeju" w:date="2021-02-05T10:06:00Z">
                <w:rPr>
                  <w:rFonts w:ascii="Minion Pro Capt" w:hAnsi="Minion Pro Capt"/>
                  <w:lang w:val="en-GB" w:eastAsia="zh-CN"/>
                </w:rPr>
              </w:rPrChange>
            </w:rPr>
            <w:fldChar w:fldCharType="separate"/>
          </w:r>
          <w:r w:rsidR="008E30C0" w:rsidRPr="00146EAD">
            <w:rPr>
              <w:rFonts w:ascii="Minion Pro Capt" w:hAnsi="Minion Pro Capt"/>
              <w:noProof/>
              <w:lang w:val="en-GB" w:eastAsia="zh-CN"/>
            </w:rPr>
            <w:t>[21]</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444" w:author="Monsuru Adepeju" w:date="2021-02-05T10:06:00Z">
            <w:rPr>
              <w:rFonts w:ascii="Minion Pro Capt" w:hAnsi="Minion Pro Capt"/>
              <w:lang w:val="en-GB" w:eastAsia="zh-CN"/>
            </w:rPr>
          </w:rPrChange>
        </w:rPr>
      </w:pPr>
      <w:r w:rsidRPr="00146EAD">
        <w:rPr>
          <w:rFonts w:ascii="Minion Pro Capt" w:hAnsi="Minion Pro Capt"/>
          <w:lang w:val="en-GB" w:eastAsia="zh-CN"/>
          <w:rPrChange w:id="445" w:author="Monsuru Adepeju" w:date="2021-02-05T10:06:00Z">
            <w:rPr>
              <w:rFonts w:ascii="Minion Pro Capt" w:hAnsi="Minion Pro Capt"/>
              <w:lang w:val="en-GB" w:eastAsia="zh-CN"/>
            </w:rPr>
          </w:rPrChange>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r w:rsidR="00D5226C" w:rsidRPr="00146EAD">
        <w:rPr>
          <w:rFonts w:ascii="Minion Pro Capt" w:hAnsi="Minion Pro Capt"/>
          <w:lang w:val="en-GB" w:eastAsia="zh-CN"/>
          <w:rPrChange w:id="446" w:author="Monsuru Adepeju" w:date="2021-02-05T10:06:00Z">
            <w:rPr>
              <w:rFonts w:ascii="Minion Pro Capt" w:hAnsi="Minion Pro Capt"/>
              <w:lang w:val="en-GB" w:eastAsia="zh-CN"/>
            </w:rPr>
          </w:rPrChange>
        </w:rPr>
        <w:t xml:space="preserve"> </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447" w:author="Monsuru Adepeju" w:date="2021-02-05T10:06:00Z">
            <w:rPr>
              <w:rFonts w:ascii="Minion Pro Capt" w:hAnsi="Minion Pro Capt"/>
              <w:lang w:val="en-GB" w:eastAsia="zh-CN"/>
            </w:rPr>
          </w:rPrChange>
        </w:rPr>
      </w:pPr>
      <w:r w:rsidRPr="00146EAD">
        <w:rPr>
          <w:rFonts w:ascii="Minion Pro Capt" w:hAnsi="Minion Pro Capt"/>
          <w:lang w:val="en-GB" w:eastAsia="zh-CN"/>
          <w:rPrChange w:id="448" w:author="Monsuru Adepeju" w:date="2021-02-05T10:06:00Z">
            <w:rPr>
              <w:rFonts w:ascii="Minion Pro Capt" w:hAnsi="Minion Pro Capt"/>
              <w:lang w:val="en-GB" w:eastAsia="zh-CN"/>
            </w:rPr>
          </w:rPrChange>
        </w:rPr>
        <w:t xml:space="preserve">Lastly, whilst sentiment analysis </w:t>
      </w:r>
      <w:proofErr w:type="gramStart"/>
      <w:r w:rsidRPr="00146EAD">
        <w:rPr>
          <w:rFonts w:ascii="Minion Pro Capt" w:hAnsi="Minion Pro Capt"/>
          <w:lang w:val="en-GB" w:eastAsia="zh-CN"/>
          <w:rPrChange w:id="449" w:author="Monsuru Adepeju" w:date="2021-02-05T10:06:00Z">
            <w:rPr>
              <w:rFonts w:ascii="Minion Pro Capt" w:hAnsi="Minion Pro Capt"/>
              <w:lang w:val="en-GB" w:eastAsia="zh-CN"/>
            </w:rPr>
          </w:rPrChange>
        </w:rPr>
        <w:t>is increasingly being used</w:t>
      </w:r>
      <w:proofErr w:type="gramEnd"/>
      <w:r w:rsidRPr="00146EAD">
        <w:rPr>
          <w:rFonts w:ascii="Minion Pro Capt" w:hAnsi="Minion Pro Capt"/>
          <w:lang w:val="en-GB" w:eastAsia="zh-CN"/>
          <w:rPrChange w:id="450" w:author="Monsuru Adepeju" w:date="2021-02-05T10:06:00Z">
            <w:rPr>
              <w:rFonts w:ascii="Minion Pro Capt" w:hAnsi="Minion Pro Capt"/>
              <w:lang w:val="en-GB" w:eastAsia="zh-CN"/>
            </w:rPr>
          </w:rPrChange>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146EAD">
            <w:rPr>
              <w:rFonts w:ascii="Minion Pro Capt" w:hAnsi="Minion Pro Capt"/>
              <w:lang w:val="en-GB" w:eastAsia="zh-CN"/>
            </w:rPr>
            <w:fldChar w:fldCharType="begin"/>
          </w:r>
          <w:r w:rsidR="00E2264C" w:rsidRPr="00146EAD">
            <w:rPr>
              <w:rFonts w:ascii="Minion Pro Capt" w:hAnsi="Minion Pro Capt"/>
              <w:lang w:val="en-GB" w:eastAsia="zh-CN"/>
              <w:rPrChange w:id="451" w:author="Monsuru Adepeju" w:date="2021-02-05T10:06:00Z">
                <w:rPr>
                  <w:rFonts w:ascii="Minion Pro Capt" w:hAnsi="Minion Pro Capt"/>
                  <w:lang w:val="en-GB" w:eastAsia="zh-CN"/>
                </w:rPr>
              </w:rPrChange>
            </w:rPr>
            <w:instrText xml:space="preserve"> CITATION Wal19 \l 2057 </w:instrText>
          </w:r>
          <w:r w:rsidR="00E2264C" w:rsidRPr="00146EAD">
            <w:rPr>
              <w:rFonts w:ascii="Minion Pro Capt" w:hAnsi="Minion Pro Capt"/>
              <w:lang w:val="en-GB" w:eastAsia="zh-CN"/>
              <w:rPrChange w:id="452" w:author="Monsuru Adepeju" w:date="2021-02-05T10:06:00Z">
                <w:rPr>
                  <w:rFonts w:ascii="Minion Pro Capt" w:hAnsi="Minion Pro Capt"/>
                  <w:lang w:val="en-GB" w:eastAsia="zh-CN"/>
                </w:rPr>
              </w:rPrChange>
            </w:rPr>
            <w:fldChar w:fldCharType="separate"/>
          </w:r>
          <w:r w:rsidR="008E30C0" w:rsidRPr="00146EAD">
            <w:rPr>
              <w:rFonts w:ascii="Minion Pro Capt" w:hAnsi="Minion Pro Capt"/>
              <w:noProof/>
              <w:lang w:val="en-GB" w:eastAsia="zh-CN"/>
            </w:rPr>
            <w:t>[32]</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146EAD">
        <w:rPr>
          <w:rFonts w:ascii="Minion Pro Capt" w:hAnsi="Minion Pro Capt"/>
          <w:lang w:val="en-GB" w:eastAsia="zh-CN"/>
          <w:rPrChange w:id="453" w:author="Monsuru Adepeju" w:date="2021-02-05T10:06:00Z">
            <w:rPr>
              <w:rFonts w:ascii="Minion Pro Capt" w:hAnsi="Minion Pro Capt"/>
              <w:lang w:val="en-GB" w:eastAsia="zh-CN"/>
            </w:rPr>
          </w:rPrChange>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146EAD" w:rsidRDefault="00635D7B" w:rsidP="00635D7B">
      <w:pPr>
        <w:widowControl w:val="0"/>
        <w:adjustRightInd w:val="0"/>
        <w:snapToGrid w:val="0"/>
        <w:spacing w:after="240" w:line="300" w:lineRule="exact"/>
        <w:rPr>
          <w:rFonts w:ascii="Cambria" w:hAnsi="Cambria"/>
          <w:b/>
          <w:sz w:val="24"/>
          <w:szCs w:val="24"/>
          <w:lang w:eastAsia="zh-CN"/>
          <w:rPrChange w:id="454" w:author="Monsuru Adepeju" w:date="2021-02-05T10:06:00Z">
            <w:rPr>
              <w:rFonts w:ascii="Cambria" w:hAnsi="Cambria"/>
              <w:b/>
              <w:color w:val="C45911"/>
              <w:sz w:val="24"/>
              <w:szCs w:val="24"/>
              <w:lang w:eastAsia="zh-CN"/>
            </w:rPr>
          </w:rPrChange>
        </w:rPr>
      </w:pPr>
      <w:r w:rsidRPr="00146EAD">
        <w:rPr>
          <w:rFonts w:ascii="Cambria" w:hAnsi="Cambria"/>
          <w:b/>
          <w:sz w:val="24"/>
          <w:szCs w:val="24"/>
          <w:lang w:eastAsia="zh-CN"/>
          <w:rPrChange w:id="455" w:author="Monsuru Adepeju" w:date="2021-02-05T10:06:00Z">
            <w:rPr>
              <w:rFonts w:ascii="Cambria" w:hAnsi="Cambria"/>
              <w:b/>
              <w:color w:val="C45911"/>
              <w:sz w:val="24"/>
              <w:szCs w:val="24"/>
              <w:lang w:eastAsia="zh-CN"/>
            </w:rPr>
          </w:rPrChange>
        </w:rPr>
        <w:t>7. Conclusion</w:t>
      </w:r>
    </w:p>
    <w:p w:rsidR="00314CAD" w:rsidRPr="00146EAD" w:rsidRDefault="00635D7B" w:rsidP="000639B5">
      <w:pPr>
        <w:widowControl w:val="0"/>
        <w:adjustRightInd w:val="0"/>
        <w:snapToGrid w:val="0"/>
        <w:spacing w:after="240" w:line="300" w:lineRule="exact"/>
        <w:rPr>
          <w:rFonts w:ascii="Minion Pro Capt" w:hAnsi="Minion Pro Capt"/>
          <w:lang w:val="en-GB" w:eastAsia="zh-CN"/>
          <w:rPrChange w:id="456" w:author="Monsuru Adepeju" w:date="2021-02-05T10:06:00Z">
            <w:rPr>
              <w:rFonts w:ascii="Minion Pro Capt" w:hAnsi="Minion Pro Capt"/>
              <w:lang w:val="en-GB" w:eastAsia="zh-CN"/>
            </w:rPr>
          </w:rPrChange>
        </w:rPr>
      </w:pPr>
      <w:r w:rsidRPr="00146EAD">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146EAD">
        <w:rPr>
          <w:rFonts w:ascii="Minion Pro Capt" w:hAnsi="Minion Pro Capt"/>
          <w:lang w:val="en-GB" w:eastAsia="zh-CN"/>
        </w:rPr>
        <w:t>space and time</w:t>
      </w:r>
      <w:r w:rsidRPr="00146EAD">
        <w:rPr>
          <w:rFonts w:ascii="Minion Pro Capt" w:hAnsi="Minion Pro Capt"/>
          <w:lang w:val="en-GB" w:eastAsia="zh-CN"/>
        </w:rPr>
        <w:t xml:space="preserve">. We achieve this aim by developing an analytical framework that deploys </w:t>
      </w:r>
      <w:del w:id="457" w:author="Monsuru Adepeju" w:date="2021-02-05T10:34:00Z">
        <w:r w:rsidRPr="00146EAD" w:rsidDel="000719DC">
          <w:rPr>
            <w:rFonts w:ascii="Minion Pro Capt" w:hAnsi="Minion Pro Capt"/>
            <w:lang w:val="en-GB" w:eastAsia="zh-CN"/>
          </w:rPr>
          <w:delText xml:space="preserve">sentiment </w:delText>
        </w:r>
      </w:del>
      <w:ins w:id="458" w:author="Monsuru Adepeju" w:date="2021-02-05T10:34:00Z">
        <w:r w:rsidR="000719DC">
          <w:rPr>
            <w:rFonts w:ascii="Minion Pro Capt" w:hAnsi="Minion Pro Capt"/>
            <w:lang w:val="en-GB" w:eastAsia="zh-CN"/>
          </w:rPr>
          <w:t>opinion</w:t>
        </w:r>
        <w:r w:rsidR="000719DC" w:rsidRPr="00146EAD">
          <w:rPr>
            <w:rFonts w:ascii="Minion Pro Capt" w:hAnsi="Minion Pro Capt"/>
            <w:lang w:val="en-GB" w:eastAsia="zh-CN"/>
          </w:rPr>
          <w:t xml:space="preserve"> </w:t>
        </w:r>
      </w:ins>
      <w:r w:rsidRPr="00146EAD">
        <w:rPr>
          <w:rFonts w:ascii="Minion Pro Capt" w:hAnsi="Minion Pro Capt"/>
          <w:lang w:val="en-GB" w:eastAsia="zh-CN"/>
        </w:rPr>
        <w:t xml:space="preserve">analysis technique </w:t>
      </w:r>
      <w:proofErr w:type="gramStart"/>
      <w:r w:rsidR="00314CAD" w:rsidRPr="000719DC">
        <w:rPr>
          <w:rFonts w:ascii="Minion Pro Capt" w:hAnsi="Minion Pro Capt"/>
          <w:lang w:val="en-GB" w:eastAsia="zh-CN"/>
        </w:rPr>
        <w:t>for the purpose of</w:t>
      </w:r>
      <w:proofErr w:type="gramEnd"/>
      <w:r w:rsidR="00314CAD" w:rsidRPr="000719DC">
        <w:rPr>
          <w:rFonts w:ascii="Minion Pro Capt" w:hAnsi="Minion Pro Capt"/>
          <w:lang w:val="en-GB" w:eastAsia="zh-CN"/>
        </w:rPr>
        <w:t xml:space="preserve"> extracting </w:t>
      </w:r>
      <w:r w:rsidR="004261E7" w:rsidRPr="000719DC">
        <w:rPr>
          <w:rFonts w:ascii="Minion Pro Capt" w:hAnsi="Minion Pro Capt"/>
          <w:lang w:val="en-GB" w:eastAsia="zh-CN"/>
        </w:rPr>
        <w:t xml:space="preserve">expressed </w:t>
      </w:r>
      <w:r w:rsidR="00314CAD" w:rsidRPr="000719DC">
        <w:rPr>
          <w:rFonts w:ascii="Minion Pro Capt" w:hAnsi="Minion Pro Capt"/>
          <w:lang w:val="en-GB" w:eastAsia="zh-CN"/>
        </w:rPr>
        <w:t xml:space="preserve">opinions from </w:t>
      </w:r>
      <w:r w:rsidRPr="000719DC">
        <w:rPr>
          <w:rFonts w:ascii="Minion Pro Capt" w:hAnsi="Minion Pro Capt"/>
          <w:lang w:val="en-GB" w:eastAsia="zh-CN"/>
        </w:rPr>
        <w:t xml:space="preserve">Twitter </w:t>
      </w:r>
      <w:r w:rsidR="00314CAD" w:rsidRPr="000719DC">
        <w:rPr>
          <w:rFonts w:ascii="Minion Pro Capt" w:hAnsi="Minion Pro Capt"/>
          <w:lang w:val="en-GB" w:eastAsia="zh-CN"/>
        </w:rPr>
        <w:t xml:space="preserve">data </w:t>
      </w:r>
      <w:r w:rsidRPr="000719DC">
        <w:rPr>
          <w:rFonts w:ascii="Minion Pro Capt" w:hAnsi="Minion Pro Capt"/>
          <w:lang w:val="en-GB" w:eastAsia="zh-CN"/>
        </w:rPr>
        <w:t xml:space="preserve">and allows a systematic assessment </w:t>
      </w:r>
      <w:r w:rsidR="00314CAD" w:rsidRPr="000719DC">
        <w:rPr>
          <w:rFonts w:ascii="Minion Pro Capt" w:hAnsi="Minion Pro Capt"/>
          <w:lang w:val="en-GB" w:eastAsia="zh-CN"/>
        </w:rPr>
        <w:t>of impacts of subject matter</w:t>
      </w:r>
      <w:r w:rsidR="004261E7" w:rsidRPr="000719DC">
        <w:rPr>
          <w:rFonts w:ascii="Minion Pro Capt" w:hAnsi="Minion Pro Capt"/>
          <w:lang w:val="en-GB" w:eastAsia="zh-CN"/>
        </w:rPr>
        <w:t>s</w:t>
      </w:r>
      <w:r w:rsidR="00314CAD" w:rsidRPr="000719DC">
        <w:rPr>
          <w:rFonts w:ascii="Minion Pro Capt" w:hAnsi="Minion Pro Capt"/>
          <w:lang w:val="en-GB" w:eastAsia="zh-CN"/>
        </w:rPr>
        <w:t xml:space="preserve"> </w:t>
      </w:r>
      <w:r w:rsidR="004261E7" w:rsidRPr="000719DC">
        <w:rPr>
          <w:rFonts w:ascii="Minion Pro Capt" w:hAnsi="Minion Pro Capt"/>
          <w:lang w:val="en-GB" w:eastAsia="zh-CN"/>
        </w:rPr>
        <w:t xml:space="preserve">within the tweets </w:t>
      </w:r>
      <w:r w:rsidR="00314CAD" w:rsidRPr="000719DC">
        <w:rPr>
          <w:rFonts w:ascii="Minion Pro Capt" w:hAnsi="Minion Pro Capt"/>
          <w:lang w:val="en-GB" w:eastAsia="zh-CN"/>
        </w:rPr>
        <w:t xml:space="preserve">on </w:t>
      </w:r>
      <w:r w:rsidR="004261E7" w:rsidRPr="000719DC">
        <w:rPr>
          <w:rFonts w:ascii="Minion Pro Capt" w:hAnsi="Minion Pro Capt"/>
          <w:lang w:val="en-GB" w:eastAsia="zh-CN"/>
        </w:rPr>
        <w:t xml:space="preserve">one </w:t>
      </w:r>
      <w:r w:rsidR="00314CAD" w:rsidRPr="000719DC">
        <w:rPr>
          <w:rFonts w:ascii="Minion Pro Capt" w:hAnsi="Minion Pro Capt"/>
          <w:lang w:val="en-GB" w:eastAsia="zh-CN"/>
        </w:rPr>
        <w:t xml:space="preserve">another. We demonstrated the utility of the analytical framework by assessing how COVID-19 pandemic (tweets) have exacerbated and/or </w:t>
      </w:r>
      <w:r w:rsidR="004261E7" w:rsidRPr="00146EAD">
        <w:rPr>
          <w:rFonts w:ascii="Minion Pro Capt" w:hAnsi="Minion Pro Capt"/>
          <w:lang w:val="en-GB" w:eastAsia="zh-CN"/>
          <w:rPrChange w:id="459" w:author="Monsuru Adepeju" w:date="2021-02-05T10:06:00Z">
            <w:rPr>
              <w:rFonts w:ascii="Minion Pro Capt" w:hAnsi="Minion Pro Capt"/>
              <w:lang w:val="en-GB" w:eastAsia="zh-CN"/>
            </w:rPr>
          </w:rPrChange>
        </w:rPr>
        <w:t xml:space="preserve">decelerated </w:t>
      </w:r>
      <w:r w:rsidR="00314CAD" w:rsidRPr="00146EAD">
        <w:rPr>
          <w:rFonts w:ascii="Minion Pro Capt" w:hAnsi="Minion Pro Capt"/>
          <w:lang w:val="en-GB" w:eastAsia="zh-CN"/>
          <w:rPrChange w:id="460" w:author="Monsuru Adepeju" w:date="2021-02-05T10:06:00Z">
            <w:rPr>
              <w:rFonts w:ascii="Minion Pro Capt" w:hAnsi="Minion Pro Capt"/>
              <w:lang w:val="en-GB" w:eastAsia="zh-CN"/>
            </w:rPr>
          </w:rPrChange>
        </w:rPr>
        <w:t>public opinions towards policing across England and Wales.</w:t>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461" w:author="Monsuru Adepeju" w:date="2021-02-05T10:06:00Z">
            <w:rPr>
              <w:rFonts w:ascii="Minion Pro Capt" w:hAnsi="Minion Pro Capt"/>
              <w:lang w:val="en-GB" w:eastAsia="zh-CN"/>
            </w:rPr>
          </w:rPrChange>
        </w:rPr>
        <w:t xml:space="preserve">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those needs. Such an analytical framework would </w:t>
      </w:r>
      <w:proofErr w:type="gramStart"/>
      <w:r w:rsidRPr="00146EAD">
        <w:rPr>
          <w:rFonts w:ascii="Minion Pro Capt" w:hAnsi="Minion Pro Capt"/>
          <w:lang w:val="en-GB" w:eastAsia="zh-CN"/>
          <w:rPrChange w:id="462" w:author="Monsuru Adepeju" w:date="2021-02-05T10:06:00Z">
            <w:rPr>
              <w:rFonts w:ascii="Minion Pro Capt" w:hAnsi="Minion Pro Capt"/>
              <w:lang w:val="en-GB" w:eastAsia="zh-CN"/>
            </w:rPr>
          </w:rPrChange>
        </w:rPr>
        <w:t>enable:</w:t>
      </w:r>
      <w:proofErr w:type="gramEnd"/>
      <w:r w:rsidRPr="00146EAD">
        <w:rPr>
          <w:rFonts w:ascii="Minion Pro Capt" w:hAnsi="Minion Pro Capt"/>
          <w:lang w:val="en-GB" w:eastAsia="zh-CN"/>
          <w:rPrChange w:id="463" w:author="Monsuru Adepeju" w:date="2021-02-05T10:06:00Z">
            <w:rPr>
              <w:rFonts w:ascii="Minion Pro Capt" w:hAnsi="Minion Pro Capt"/>
              <w:lang w:val="en-GB" w:eastAsia="zh-CN"/>
            </w:rPr>
          </w:rPrChange>
        </w:rPr>
        <w:t xml:space="preserve"> a police analyst to evaluate the police service; police decision makers to be better able to guide their organizations in order to provide maximum value to citizens; and police officers to know what is expected of them</w:t>
      </w:r>
      <w:del w:id="464" w:author="Monsuru Adepeju" w:date="2021-02-05T02:41:00Z">
        <w:r w:rsidRPr="00146EAD" w:rsidDel="00211A1D">
          <w:rPr>
            <w:rFonts w:ascii="Minion Pro Capt" w:hAnsi="Minion Pro Capt"/>
            <w:lang w:val="en-GB" w:eastAsia="zh-CN"/>
            <w:rPrChange w:id="465" w:author="Monsuru Adepeju" w:date="2021-02-05T10:06:00Z">
              <w:rPr>
                <w:rFonts w:ascii="Minion Pro Capt" w:hAnsi="Minion Pro Capt"/>
                <w:lang w:val="en-GB" w:eastAsia="zh-CN"/>
              </w:rPr>
            </w:rPrChange>
          </w:rPr>
          <w:delText xml:space="preserve"> </w:delText>
        </w:r>
      </w:del>
      <w:customXmlDelRangeStart w:id="466" w:author="Monsuru Adepeju" w:date="2021-02-05T02:41:00Z"/>
      <w:sdt>
        <w:sdtPr>
          <w:rPr>
            <w:rFonts w:ascii="Minion Pro Capt" w:hAnsi="Minion Pro Capt"/>
            <w:lang w:val="en-GB" w:eastAsia="zh-CN"/>
          </w:rPr>
          <w:id w:val="-2127993064"/>
          <w:citation/>
        </w:sdtPr>
        <w:sdtEndPr/>
        <w:sdtContent>
          <w:customXmlDelRangeEnd w:id="466"/>
          <w:del w:id="467" w:author="Monsuru Adepeju" w:date="2021-02-05T02:41:00Z">
            <w:r w:rsidR="00E2264C" w:rsidRPr="00146EAD" w:rsidDel="00211A1D">
              <w:rPr>
                <w:rFonts w:ascii="Minion Pro Capt" w:hAnsi="Minion Pro Capt"/>
                <w:lang w:val="en-GB" w:eastAsia="zh-CN"/>
              </w:rPr>
              <w:fldChar w:fldCharType="begin"/>
            </w:r>
            <w:r w:rsidR="00E2264C" w:rsidRPr="00146EAD" w:rsidDel="00211A1D">
              <w:rPr>
                <w:rFonts w:ascii="Minion Pro Capt" w:hAnsi="Minion Pro Capt"/>
                <w:lang w:val="en-GB" w:eastAsia="zh-CN"/>
                <w:rPrChange w:id="468" w:author="Monsuru Adepeju" w:date="2021-02-05T10:06:00Z">
                  <w:rPr>
                    <w:rFonts w:ascii="Minion Pro Capt" w:hAnsi="Minion Pro Capt"/>
                    <w:lang w:val="en-GB" w:eastAsia="zh-CN"/>
                  </w:rPr>
                </w:rPrChange>
              </w:rPr>
              <w:delInstrText xml:space="preserve"> CITATION Moo02 \l 2057 </w:delInstrText>
            </w:r>
            <w:r w:rsidR="00E2264C" w:rsidRPr="00146EAD" w:rsidDel="00211A1D">
              <w:rPr>
                <w:rFonts w:ascii="Minion Pro Capt" w:hAnsi="Minion Pro Capt"/>
                <w:lang w:val="en-GB" w:eastAsia="zh-CN"/>
                <w:rPrChange w:id="469" w:author="Monsuru Adepeju" w:date="2021-02-05T10:06:00Z">
                  <w:rPr>
                    <w:rFonts w:ascii="Minion Pro Capt" w:hAnsi="Minion Pro Capt"/>
                    <w:lang w:val="en-GB" w:eastAsia="zh-CN"/>
                  </w:rPr>
                </w:rPrChange>
              </w:rPr>
              <w:fldChar w:fldCharType="separate"/>
            </w:r>
            <w:r w:rsidR="008E30C0" w:rsidRPr="00146EAD" w:rsidDel="00211A1D">
              <w:rPr>
                <w:rFonts w:ascii="Minion Pro Capt" w:hAnsi="Minion Pro Capt"/>
                <w:noProof/>
                <w:lang w:val="en-GB" w:eastAsia="zh-CN"/>
              </w:rPr>
              <w:delText>[33]</w:delText>
            </w:r>
            <w:r w:rsidR="00E2264C" w:rsidRPr="00146EAD" w:rsidDel="00211A1D">
              <w:rPr>
                <w:rFonts w:ascii="Minion Pro Capt" w:hAnsi="Minion Pro Capt"/>
                <w:lang w:val="en-GB" w:eastAsia="zh-CN"/>
              </w:rPr>
              <w:fldChar w:fldCharType="end"/>
            </w:r>
          </w:del>
          <w:customXmlDelRangeStart w:id="470" w:author="Monsuru Adepeju" w:date="2021-02-05T02:41:00Z"/>
        </w:sdtContent>
      </w:sdt>
      <w:customXmlDelRangeEnd w:id="470"/>
      <w:r w:rsidRPr="00146EAD">
        <w:rPr>
          <w:rFonts w:ascii="Minion Pro Capt" w:hAnsi="Minion Pro Capt"/>
          <w:lang w:val="en-GB" w:eastAsia="zh-CN"/>
        </w:rPr>
        <w:t>. Our proposed analytical framework serves these operational goals.</w:t>
      </w:r>
    </w:p>
    <w:p w:rsidR="00635D7B" w:rsidRPr="00146EAD" w:rsidRDefault="00635D7B" w:rsidP="000639B5">
      <w:pPr>
        <w:widowControl w:val="0"/>
        <w:adjustRightInd w:val="0"/>
        <w:snapToGrid w:val="0"/>
        <w:spacing w:after="240" w:line="300" w:lineRule="exact"/>
        <w:rPr>
          <w:rFonts w:ascii="Minion Pro Capt" w:hAnsi="Minion Pro Capt"/>
          <w:lang w:val="en-GB" w:eastAsia="zh-CN"/>
          <w:rPrChange w:id="471" w:author="Monsuru Adepeju" w:date="2021-02-05T10:06:00Z">
            <w:rPr>
              <w:rFonts w:ascii="Minion Pro Capt" w:hAnsi="Minion Pro Capt"/>
              <w:lang w:val="en-GB" w:eastAsia="zh-CN"/>
            </w:rPr>
          </w:rPrChange>
        </w:rPr>
      </w:pPr>
      <w:r w:rsidRPr="000719DC">
        <w:rPr>
          <w:rFonts w:ascii="Minion Pro Capt" w:hAnsi="Minion Pro Capt"/>
          <w:lang w:val="en-GB" w:eastAsia="zh-CN"/>
        </w:rPr>
        <w:t>This research focuses on one area of police effort assessments – public opinion. We were able</w:t>
      </w:r>
      <w:ins w:id="472" w:author="Monsuru Adepeju" w:date="2021-02-05T10:35:00Z">
        <w:r w:rsidR="000719DC">
          <w:rPr>
            <w:rFonts w:ascii="Minion Pro Capt" w:hAnsi="Minion Pro Capt"/>
            <w:lang w:val="en-GB" w:eastAsia="zh-CN"/>
          </w:rPr>
          <w:t xml:space="preserve"> to</w:t>
        </w:r>
      </w:ins>
      <w:r w:rsidRPr="000719DC">
        <w:rPr>
          <w:rFonts w:ascii="Minion Pro Capt" w:hAnsi="Minion Pro Capt"/>
          <w:lang w:val="en-GB" w:eastAsia="zh-CN"/>
        </w:rPr>
        <w:t xml:space="preserve"> deploy Twitter </w:t>
      </w:r>
      <w:r w:rsidRPr="000719DC">
        <w:rPr>
          <w:rFonts w:ascii="Minion Pro Capt" w:hAnsi="Minion Pro Capt"/>
          <w:lang w:val="en-GB" w:eastAsia="zh-CN"/>
        </w:rPr>
        <w:lastRenderedPageBreak/>
        <w:t xml:space="preserve">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that measuring citizens’ opinion of police performance is very important and is not a straightforward task </w:t>
      </w:r>
      <w:sdt>
        <w:sdtPr>
          <w:rPr>
            <w:rFonts w:ascii="Minion Pro Capt" w:hAnsi="Minion Pro Capt"/>
            <w:lang w:val="en-GB" w:eastAsia="zh-CN"/>
          </w:rPr>
          <w:id w:val="653340821"/>
          <w:citation/>
        </w:sdtPr>
        <w:sdtEndPr/>
        <w:sdtContent>
          <w:r w:rsidR="00E2264C" w:rsidRPr="00146EAD">
            <w:rPr>
              <w:rFonts w:ascii="Minion Pro Capt" w:hAnsi="Minion Pro Capt"/>
              <w:lang w:val="en-GB" w:eastAsia="zh-CN"/>
            </w:rPr>
            <w:fldChar w:fldCharType="begin"/>
          </w:r>
          <w:r w:rsidR="00E2264C" w:rsidRPr="00146EAD">
            <w:rPr>
              <w:rFonts w:ascii="Minion Pro Capt" w:hAnsi="Minion Pro Capt"/>
              <w:lang w:val="en-GB" w:eastAsia="zh-CN"/>
            </w:rPr>
            <w:instrText xml:space="preserve"> CITATION Mas16 \l 2057 </w:instrText>
          </w:r>
          <w:r w:rsidR="00E2264C" w:rsidRPr="00146EAD">
            <w:rPr>
              <w:rFonts w:ascii="Minion Pro Capt" w:hAnsi="Minion Pro Capt"/>
              <w:lang w:val="en-GB" w:eastAsia="zh-CN"/>
            </w:rPr>
            <w:fldChar w:fldCharType="separate"/>
          </w:r>
          <w:r w:rsidR="008E30C0" w:rsidRPr="00146EAD">
            <w:rPr>
              <w:rFonts w:ascii="Minion Pro Capt" w:hAnsi="Minion Pro Capt"/>
              <w:noProof/>
              <w:lang w:val="en-GB" w:eastAsia="zh-CN"/>
            </w:rPr>
            <w:t>[34]</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xml:space="preserve">. In as 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146EAD">
        <w:rPr>
          <w:rFonts w:ascii="Minion Pro Capt" w:hAnsi="Minion Pro Capt"/>
          <w:lang w:val="en-GB" w:eastAsia="zh-CN"/>
          <w:rPrChange w:id="473" w:author="Monsuru Adepeju" w:date="2021-02-05T10:06:00Z">
            <w:rPr>
              <w:rFonts w:ascii="Minion Pro Capt" w:hAnsi="Minion Pro Capt"/>
              <w:lang w:val="en-GB" w:eastAsia="zh-CN"/>
            </w:rPr>
          </w:rPrChange>
        </w:rPr>
        <w:t xml:space="preserve">tizens are satisfied or dissatisfied about when it comes to the police service. Answering </w:t>
      </w:r>
      <w:proofErr w:type="gramStart"/>
      <w:r w:rsidRPr="00146EAD">
        <w:rPr>
          <w:rFonts w:ascii="Minion Pro Capt" w:hAnsi="Minion Pro Capt"/>
          <w:lang w:val="en-GB" w:eastAsia="zh-CN"/>
          <w:rPrChange w:id="474" w:author="Monsuru Adepeju" w:date="2021-02-05T10:06:00Z">
            <w:rPr>
              <w:rFonts w:ascii="Minion Pro Capt" w:hAnsi="Minion Pro Capt"/>
              <w:lang w:val="en-GB" w:eastAsia="zh-CN"/>
            </w:rPr>
          </w:rPrChange>
        </w:rPr>
        <w:t>more complex questions using Twitter data</w:t>
      </w:r>
      <w:proofErr w:type="gramEnd"/>
      <w:r w:rsidRPr="00146EAD">
        <w:rPr>
          <w:rFonts w:ascii="Minion Pro Capt" w:hAnsi="Minion Pro Capt"/>
          <w:lang w:val="en-GB" w:eastAsia="zh-CN"/>
          <w:rPrChange w:id="475" w:author="Monsuru Adepeju" w:date="2021-02-05T10:06:00Z">
            <w:rPr>
              <w:rFonts w:ascii="Minion Pro Capt" w:hAnsi="Minion Pro Capt"/>
              <w:lang w:val="en-GB" w:eastAsia="zh-CN"/>
            </w:rPr>
          </w:rPrChange>
        </w:rPr>
        <w:t xml:space="preserve"> is an area that we intend to focus on in the future. Meanwhile, there is a large-scale annual survey of public opinion carried out to assess current perceptions of the police across </w:t>
      </w:r>
      <w:del w:id="476" w:author="Monsuru Adepeju" w:date="2021-02-05T12:03:00Z">
        <w:r w:rsidRPr="00146EAD" w:rsidDel="00305A89">
          <w:rPr>
            <w:rFonts w:ascii="Minion Pro Capt" w:hAnsi="Minion Pro Capt"/>
            <w:lang w:val="en-GB" w:eastAsia="zh-CN"/>
            <w:rPrChange w:id="477" w:author="Monsuru Adepeju" w:date="2021-02-05T10:06:00Z">
              <w:rPr>
                <w:rFonts w:ascii="Minion Pro Capt" w:hAnsi="Minion Pro Capt"/>
                <w:lang w:val="en-GB" w:eastAsia="zh-CN"/>
              </w:rPr>
            </w:rPrChange>
          </w:rPr>
          <w:delText xml:space="preserve">PFAs </w:delText>
        </w:r>
      </w:del>
      <w:proofErr w:type="spellStart"/>
      <w:ins w:id="478"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England and Wales. Our future research plan includes a comparative study between this survey approach and the use of the social media system. </w:t>
      </w:r>
    </w:p>
    <w:p w:rsidR="00490501" w:rsidRPr="00146EAD" w:rsidRDefault="00490501" w:rsidP="00490501">
      <w:pPr>
        <w:pStyle w:val="1"/>
        <w:spacing w:before="240" w:after="120"/>
        <w:ind w:leftChars="0" w:left="0"/>
        <w:rPr>
          <w:color w:val="auto"/>
        </w:rPr>
      </w:pPr>
      <w:r w:rsidRPr="00146EAD">
        <w:rPr>
          <w:color w:val="auto"/>
        </w:rPr>
        <w:t>Acknowledgements</w:t>
      </w:r>
    </w:p>
    <w:p w:rsidR="00490501" w:rsidRPr="00146EAD" w:rsidRDefault="008A2899"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w:t>
      </w:r>
      <w:r w:rsidR="00C71274" w:rsidRPr="00146EAD">
        <w:rPr>
          <w:rFonts w:ascii="Minion Pro Capt" w:hAnsi="Minion Pro Capt"/>
          <w:lang w:val="en-GB" w:eastAsia="zh-CN"/>
        </w:rPr>
        <w:t xml:space="preserve"> </w:t>
      </w:r>
    </w:p>
    <w:p w:rsidR="007004CB" w:rsidRPr="00146EAD" w:rsidRDefault="00490501" w:rsidP="007004CB">
      <w:pPr>
        <w:pStyle w:val="1"/>
        <w:spacing w:before="240" w:after="120"/>
        <w:ind w:leftChars="0" w:left="0"/>
        <w:rPr>
          <w:color w:val="auto"/>
        </w:rPr>
      </w:pPr>
      <w:r w:rsidRPr="00146EAD">
        <w:rPr>
          <w:color w:val="auto"/>
        </w:rPr>
        <w:t>References</w:t>
      </w:r>
    </w:p>
    <w:sdt>
      <w:sdtPr>
        <w:id w:val="1534461656"/>
        <w:docPartObj>
          <w:docPartGallery w:val="Bibliographies"/>
          <w:docPartUnique/>
        </w:docPartObj>
      </w:sdtPr>
      <w:sdtEndPr/>
      <w:sdtContent>
        <w:p w:rsidR="008E30C0" w:rsidRPr="00146EAD" w:rsidRDefault="008E30C0">
          <w:pPr>
            <w:rPr>
              <w:rFonts w:ascii="Calibri" w:eastAsia="Calibri" w:hAnsi="Calibri"/>
              <w:noProof/>
              <w:lang w:val="en-GB" w:eastAsia="en-GB"/>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146EAD" w:rsidRPr="00146EAD" w:rsidTr="009C178A">
            <w:trPr>
              <w:divId w:val="1400632"/>
              <w:tblCellSpacing w:w="15" w:type="dxa"/>
            </w:trPr>
            <w:tc>
              <w:tcPr>
                <w:tcW w:w="202" w:type="pct"/>
                <w:hideMark/>
              </w:tcPr>
              <w:p w:rsidR="008E30C0" w:rsidRPr="00146EAD" w:rsidRDefault="008E30C0">
                <w:pPr>
                  <w:pStyle w:val="Bibliography"/>
                  <w:rPr>
                    <w:noProof/>
                    <w:sz w:val="24"/>
                    <w:szCs w:val="24"/>
                  </w:rPr>
                </w:pPr>
                <w:r w:rsidRPr="00146EAD">
                  <w:rPr>
                    <w:noProof/>
                  </w:rPr>
                  <w:t xml:space="preserve">[1] </w:t>
                </w:r>
              </w:p>
            </w:tc>
            <w:tc>
              <w:tcPr>
                <w:tcW w:w="0" w:type="auto"/>
                <w:hideMark/>
              </w:tcPr>
              <w:p w:rsidR="008E30C0" w:rsidRPr="00146EAD" w:rsidRDefault="00120355">
                <w:pPr>
                  <w:pStyle w:val="Bibliography"/>
                  <w:rPr>
                    <w:noProof/>
                  </w:rPr>
                </w:pPr>
                <w:proofErr w:type="spellStart"/>
                <w:r w:rsidRPr="00146EAD">
                  <w:rPr>
                    <w:rFonts w:ascii="Minion Pro Capt" w:hAnsi="Minion Pro Capt"/>
                    <w:lang w:val="en-GB" w:eastAsia="zh-CN"/>
                  </w:rPr>
                  <w:t>Langan</w:t>
                </w:r>
                <w:proofErr w:type="spellEnd"/>
                <w:r w:rsidRPr="00146EAD">
                  <w:rPr>
                    <w:rFonts w:ascii="Minion Pro Capt" w:hAnsi="Minion Pro Capt"/>
                    <w:lang w:val="en-GB" w:eastAsia="zh-CN"/>
                  </w:rPr>
                  <w:t xml:space="preserve">, P., </w:t>
                </w:r>
                <w:proofErr w:type="spellStart"/>
                <w:r w:rsidRPr="00146EAD">
                  <w:rPr>
                    <w:rFonts w:ascii="Minion Pro Capt" w:hAnsi="Minion Pro Capt"/>
                    <w:lang w:val="en-GB" w:eastAsia="zh-CN"/>
                  </w:rPr>
                  <w:t>Greenfeld</w:t>
                </w:r>
                <w:proofErr w:type="spellEnd"/>
                <w:r w:rsidRPr="00146EAD">
                  <w:rPr>
                    <w:rFonts w:ascii="Minion Pro Capt" w:hAnsi="Minion Pro Capt"/>
                    <w:lang w:val="en-GB" w:eastAsia="zh-CN"/>
                  </w:rPr>
                  <w:t>, L., Smith</w:t>
                </w:r>
                <w:proofErr w:type="gramStart"/>
                <w:r w:rsidRPr="00146EAD">
                  <w:rPr>
                    <w:rFonts w:ascii="Minion Pro Capt" w:hAnsi="Minion Pro Capt"/>
                    <w:lang w:val="en-GB" w:eastAsia="zh-CN"/>
                  </w:rPr>
                  <w:t>,  S</w:t>
                </w:r>
                <w:proofErr w:type="gramEnd"/>
                <w:r w:rsidRPr="00146EAD">
                  <w:rPr>
                    <w:rFonts w:ascii="Minion Pro Capt" w:hAnsi="Minion Pro Capt"/>
                    <w:lang w:val="en-GB" w:eastAsia="zh-CN"/>
                  </w:rPr>
                  <w:t xml:space="preserve">., </w:t>
                </w:r>
                <w:proofErr w:type="spellStart"/>
                <w:r w:rsidRPr="00146EAD">
                  <w:rPr>
                    <w:rFonts w:ascii="Minion Pro Capt" w:hAnsi="Minion Pro Capt"/>
                    <w:lang w:val="en-GB" w:eastAsia="zh-CN"/>
                  </w:rPr>
                  <w:t>Durose</w:t>
                </w:r>
                <w:proofErr w:type="spellEnd"/>
                <w:r w:rsidRPr="00146EAD">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Pr="00146EAD">
                  <w:rPr>
                    <w:rFonts w:ascii="Minion Pro Capt" w:hAnsi="Minion Pro Capt"/>
                    <w:lang w:val="en-GB" w:eastAsia="zh-CN"/>
                  </w:rPr>
                  <w:t>DC.,</w:t>
                </w:r>
                <w:proofErr w:type="gramEnd"/>
                <w:r w:rsidRPr="00146EAD">
                  <w:rPr>
                    <w:rFonts w:ascii="Minion Pro Capt" w:hAnsi="Minion Pro Capt"/>
                    <w:lang w:val="en-GB" w:eastAsia="zh-CN"/>
                  </w:rPr>
                  <w:t xml:space="preserve"> 2001.</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479" w:author="Monsuru Adepeju" w:date="2021-02-05T10:06:00Z">
                      <w:rPr>
                        <w:noProof/>
                      </w:rPr>
                    </w:rPrChange>
                  </w:rPr>
                </w:pPr>
                <w:r w:rsidRPr="00146EAD">
                  <w:rPr>
                    <w:noProof/>
                    <w:rPrChange w:id="480" w:author="Monsuru Adepeju" w:date="2021-02-05T10:06:00Z">
                      <w:rPr>
                        <w:noProof/>
                      </w:rPr>
                    </w:rPrChange>
                  </w:rPr>
                  <w:t xml:space="preserve">[2] </w:t>
                </w:r>
              </w:p>
            </w:tc>
            <w:tc>
              <w:tcPr>
                <w:tcW w:w="0" w:type="auto"/>
                <w:hideMark/>
              </w:tcPr>
              <w:p w:rsidR="008E30C0" w:rsidRPr="00146EAD" w:rsidRDefault="00120355">
                <w:pPr>
                  <w:pStyle w:val="Bibliography"/>
                  <w:rPr>
                    <w:noProof/>
                    <w:rPrChange w:id="481" w:author="Monsuru Adepeju" w:date="2021-02-05T10:06:00Z">
                      <w:rPr>
                        <w:noProof/>
                      </w:rPr>
                    </w:rPrChange>
                  </w:rPr>
                </w:pPr>
                <w:proofErr w:type="spellStart"/>
                <w:r w:rsidRPr="00146EAD">
                  <w:rPr>
                    <w:rFonts w:ascii="Minion Pro Capt" w:hAnsi="Minion Pro Capt"/>
                    <w:lang w:val="en-GB" w:eastAsia="zh-CN"/>
                    <w:rPrChange w:id="482" w:author="Monsuru Adepeju" w:date="2021-02-05T10:06:00Z">
                      <w:rPr>
                        <w:rFonts w:ascii="Minion Pro Capt" w:hAnsi="Minion Pro Capt"/>
                        <w:lang w:val="en-GB" w:eastAsia="zh-CN"/>
                      </w:rPr>
                    </w:rPrChange>
                  </w:rPr>
                  <w:t>Mastrofski</w:t>
                </w:r>
                <w:proofErr w:type="spellEnd"/>
                <w:r w:rsidRPr="00146EAD">
                  <w:rPr>
                    <w:rFonts w:ascii="Minion Pro Capt" w:hAnsi="Minion Pro Capt"/>
                    <w:lang w:val="en-GB" w:eastAsia="zh-CN"/>
                    <w:rPrChange w:id="483" w:author="Monsuru Adepeju" w:date="2021-02-05T10:06:00Z">
                      <w:rPr>
                        <w:rFonts w:ascii="Minion Pro Capt" w:hAnsi="Minion Pro Capt"/>
                        <w:lang w:val="en-GB" w:eastAsia="zh-CN"/>
                      </w:rPr>
                    </w:rPrChange>
                  </w:rPr>
                  <w:t>, S. (1981) Surveying clients to assess police performance: focussing on the police-citizen encounter. Evaluation Review, 5, 397-408.</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484" w:author="Monsuru Adepeju" w:date="2021-02-05T10:06:00Z">
                      <w:rPr>
                        <w:noProof/>
                      </w:rPr>
                    </w:rPrChange>
                  </w:rPr>
                </w:pPr>
                <w:r w:rsidRPr="00146EAD">
                  <w:rPr>
                    <w:noProof/>
                    <w:rPrChange w:id="485" w:author="Monsuru Adepeju" w:date="2021-02-05T10:06:00Z">
                      <w:rPr>
                        <w:noProof/>
                      </w:rPr>
                    </w:rPrChange>
                  </w:rPr>
                  <w:t xml:space="preserve">[3] </w:t>
                </w:r>
              </w:p>
            </w:tc>
            <w:tc>
              <w:tcPr>
                <w:tcW w:w="0" w:type="auto"/>
                <w:hideMark/>
              </w:tcPr>
              <w:p w:rsidR="008E30C0" w:rsidRPr="00146EAD" w:rsidRDefault="00120355">
                <w:pPr>
                  <w:pStyle w:val="Bibliography"/>
                  <w:rPr>
                    <w:noProof/>
                    <w:rPrChange w:id="486" w:author="Monsuru Adepeju" w:date="2021-02-05T10:06:00Z">
                      <w:rPr>
                        <w:noProof/>
                      </w:rPr>
                    </w:rPrChange>
                  </w:rPr>
                </w:pPr>
                <w:proofErr w:type="spellStart"/>
                <w:r w:rsidRPr="00146EAD">
                  <w:rPr>
                    <w:rFonts w:ascii="Minion Pro Capt" w:hAnsi="Minion Pro Capt"/>
                    <w:lang w:val="en-GB" w:eastAsia="zh-CN"/>
                    <w:rPrChange w:id="487" w:author="Monsuru Adepeju" w:date="2021-02-05T10:06:00Z">
                      <w:rPr>
                        <w:rFonts w:ascii="Minion Pro Capt" w:hAnsi="Minion Pro Capt"/>
                        <w:lang w:val="en-GB" w:eastAsia="zh-CN"/>
                      </w:rPr>
                    </w:rPrChange>
                  </w:rPr>
                  <w:t>Mestre</w:t>
                </w:r>
                <w:proofErr w:type="spellEnd"/>
                <w:r w:rsidRPr="00146EAD">
                  <w:rPr>
                    <w:rFonts w:ascii="Minion Pro Capt" w:hAnsi="Minion Pro Capt"/>
                    <w:lang w:val="en-GB" w:eastAsia="zh-CN"/>
                    <w:rPrChange w:id="488" w:author="Monsuru Adepeju" w:date="2021-02-05T10:06:00Z">
                      <w:rPr>
                        <w:rFonts w:ascii="Minion Pro Capt" w:hAnsi="Minion Pro Capt"/>
                        <w:lang w:val="en-GB" w:eastAsia="zh-CN"/>
                      </w:rPr>
                    </w:rPrChange>
                  </w:rPr>
                  <w:t>, J. (1992) Community feedback program: twelve years later.  Law and Order</w:t>
                </w:r>
                <w:proofErr w:type="gramStart"/>
                <w:r w:rsidRPr="00146EAD">
                  <w:rPr>
                    <w:rFonts w:ascii="Minion Pro Capt" w:hAnsi="Minion Pro Capt"/>
                    <w:lang w:val="en-GB" w:eastAsia="zh-CN"/>
                    <w:rPrChange w:id="489" w:author="Monsuru Adepeju" w:date="2021-02-05T10:06:00Z">
                      <w:rPr>
                        <w:rFonts w:ascii="Minion Pro Capt" w:hAnsi="Minion Pro Capt"/>
                        <w:lang w:val="en-GB" w:eastAsia="zh-CN"/>
                      </w:rPr>
                    </w:rPrChange>
                  </w:rPr>
                  <w:t>,  40</w:t>
                </w:r>
                <w:proofErr w:type="gramEnd"/>
                <w:r w:rsidRPr="00146EAD">
                  <w:rPr>
                    <w:rFonts w:ascii="Minion Pro Capt" w:hAnsi="Minion Pro Capt"/>
                    <w:lang w:val="en-GB" w:eastAsia="zh-CN"/>
                    <w:rPrChange w:id="490" w:author="Monsuru Adepeju" w:date="2021-02-05T10:06:00Z">
                      <w:rPr>
                        <w:rFonts w:ascii="Minion Pro Capt" w:hAnsi="Minion Pro Capt"/>
                        <w:lang w:val="en-GB" w:eastAsia="zh-CN"/>
                      </w:rPr>
                    </w:rPrChange>
                  </w:rPr>
                  <w:t>, 57-60.</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491" w:author="Monsuru Adepeju" w:date="2021-02-05T10:06:00Z">
                      <w:rPr>
                        <w:noProof/>
                      </w:rPr>
                    </w:rPrChange>
                  </w:rPr>
                </w:pPr>
                <w:r w:rsidRPr="00146EAD">
                  <w:rPr>
                    <w:noProof/>
                    <w:rPrChange w:id="492" w:author="Monsuru Adepeju" w:date="2021-02-05T10:06:00Z">
                      <w:rPr>
                        <w:noProof/>
                      </w:rPr>
                    </w:rPrChange>
                  </w:rPr>
                  <w:t xml:space="preserve">[4] </w:t>
                </w:r>
              </w:p>
            </w:tc>
            <w:tc>
              <w:tcPr>
                <w:tcW w:w="0" w:type="auto"/>
                <w:hideMark/>
              </w:tcPr>
              <w:p w:rsidR="008E30C0" w:rsidRPr="00146EAD" w:rsidRDefault="00120355">
                <w:pPr>
                  <w:pStyle w:val="Bibliography"/>
                  <w:rPr>
                    <w:noProof/>
                    <w:rPrChange w:id="493" w:author="Monsuru Adepeju" w:date="2021-02-05T10:06:00Z">
                      <w:rPr>
                        <w:noProof/>
                      </w:rPr>
                    </w:rPrChange>
                  </w:rPr>
                </w:pPr>
                <w:r w:rsidRPr="00146EAD">
                  <w:rPr>
                    <w:rFonts w:ascii="Minion Pro Capt" w:hAnsi="Minion Pro Capt"/>
                    <w:lang w:val="en-GB" w:eastAsia="zh-CN"/>
                    <w:rPrChange w:id="494" w:author="Monsuru Adepeju" w:date="2021-02-05T10:06:00Z">
                      <w:rPr>
                        <w:rFonts w:ascii="Minion Pro Capt" w:hAnsi="Minion Pro Capt"/>
                        <w:lang w:val="en-GB" w:eastAsia="zh-CN"/>
                      </w:rPr>
                    </w:rPrChange>
                  </w:rPr>
                  <w:t>Liu, B. (2012) Sentiment analysis and opinion mining, Synthesis lectures on human language technologies</w:t>
                </w:r>
                <w:proofErr w:type="gramStart"/>
                <w:r w:rsidRPr="00146EAD">
                  <w:rPr>
                    <w:rFonts w:ascii="Minion Pro Capt" w:hAnsi="Minion Pro Capt"/>
                    <w:lang w:val="en-GB" w:eastAsia="zh-CN"/>
                    <w:rPrChange w:id="495" w:author="Monsuru Adepeju" w:date="2021-02-05T10:06:00Z">
                      <w:rPr>
                        <w:rFonts w:ascii="Minion Pro Capt" w:hAnsi="Minion Pro Capt"/>
                        <w:lang w:val="en-GB" w:eastAsia="zh-CN"/>
                      </w:rPr>
                    </w:rPrChange>
                  </w:rPr>
                  <w:t>,  5</w:t>
                </w:r>
                <w:proofErr w:type="gramEnd"/>
                <w:r w:rsidRPr="00146EAD">
                  <w:rPr>
                    <w:rFonts w:ascii="Minion Pro Capt" w:hAnsi="Minion Pro Capt"/>
                    <w:lang w:val="en-GB" w:eastAsia="zh-CN"/>
                    <w:rPrChange w:id="496" w:author="Monsuru Adepeju" w:date="2021-02-05T10:06:00Z">
                      <w:rPr>
                        <w:rFonts w:ascii="Minion Pro Capt" w:hAnsi="Minion Pro Capt"/>
                        <w:lang w:val="en-GB" w:eastAsia="zh-CN"/>
                      </w:rPr>
                    </w:rPrChange>
                  </w:rPr>
                  <w:t>, 1-167.</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497" w:author="Monsuru Adepeju" w:date="2021-02-05T10:06:00Z">
                      <w:rPr>
                        <w:noProof/>
                      </w:rPr>
                    </w:rPrChange>
                  </w:rPr>
                </w:pPr>
                <w:r w:rsidRPr="00146EAD">
                  <w:rPr>
                    <w:noProof/>
                    <w:rPrChange w:id="498" w:author="Monsuru Adepeju" w:date="2021-02-05T10:06:00Z">
                      <w:rPr>
                        <w:noProof/>
                      </w:rPr>
                    </w:rPrChange>
                  </w:rPr>
                  <w:t xml:space="preserve">[5] </w:t>
                </w:r>
              </w:p>
            </w:tc>
            <w:tc>
              <w:tcPr>
                <w:tcW w:w="0" w:type="auto"/>
                <w:hideMark/>
              </w:tcPr>
              <w:p w:rsidR="008E30C0" w:rsidRPr="00146EAD" w:rsidRDefault="00120355">
                <w:pPr>
                  <w:pStyle w:val="Bibliography"/>
                  <w:rPr>
                    <w:noProof/>
                    <w:rPrChange w:id="499" w:author="Monsuru Adepeju" w:date="2021-02-05T10:06:00Z">
                      <w:rPr>
                        <w:noProof/>
                      </w:rPr>
                    </w:rPrChange>
                  </w:rPr>
                </w:pPr>
                <w:proofErr w:type="spellStart"/>
                <w:r w:rsidRPr="00146EAD">
                  <w:rPr>
                    <w:rFonts w:ascii="Minion Pro Capt" w:hAnsi="Minion Pro Capt"/>
                    <w:lang w:val="en-GB" w:eastAsia="zh-CN"/>
                    <w:rPrChange w:id="500" w:author="Monsuru Adepeju" w:date="2021-02-05T10:06:00Z">
                      <w:rPr>
                        <w:rFonts w:ascii="Minion Pro Capt" w:hAnsi="Minion Pro Capt"/>
                        <w:lang w:val="en-GB" w:eastAsia="zh-CN"/>
                      </w:rPr>
                    </w:rPrChange>
                  </w:rPr>
                  <w:t>Istia</w:t>
                </w:r>
                <w:proofErr w:type="spellEnd"/>
                <w:r w:rsidRPr="00146EAD">
                  <w:rPr>
                    <w:rFonts w:ascii="Minion Pro Capt" w:hAnsi="Minion Pro Capt"/>
                    <w:lang w:val="en-GB" w:eastAsia="zh-CN"/>
                    <w:rPrChange w:id="501" w:author="Monsuru Adepeju" w:date="2021-02-05T10:06:00Z">
                      <w:rPr>
                        <w:rFonts w:ascii="Minion Pro Capt" w:hAnsi="Minion Pro Capt"/>
                        <w:lang w:val="en-GB" w:eastAsia="zh-CN"/>
                      </w:rPr>
                    </w:rPrChange>
                  </w:rPr>
                  <w:t xml:space="preserve">, S. and </w:t>
                </w:r>
                <w:proofErr w:type="spellStart"/>
                <w:r w:rsidRPr="00146EAD">
                  <w:rPr>
                    <w:rFonts w:ascii="Minion Pro Capt" w:hAnsi="Minion Pro Capt"/>
                    <w:lang w:val="en-GB" w:eastAsia="zh-CN"/>
                    <w:rPrChange w:id="502" w:author="Monsuru Adepeju" w:date="2021-02-05T10:06:00Z">
                      <w:rPr>
                        <w:rFonts w:ascii="Minion Pro Capt" w:hAnsi="Minion Pro Capt"/>
                        <w:lang w:val="en-GB" w:eastAsia="zh-CN"/>
                      </w:rPr>
                    </w:rPrChange>
                  </w:rPr>
                  <w:t>Purnomo</w:t>
                </w:r>
                <w:proofErr w:type="spellEnd"/>
                <w:r w:rsidRPr="00146EAD">
                  <w:rPr>
                    <w:rFonts w:ascii="Minion Pro Capt" w:hAnsi="Minion Pro Capt"/>
                    <w:lang w:val="en-GB" w:eastAsia="zh-CN"/>
                    <w:rPrChange w:id="503" w:author="Monsuru Adepeju" w:date="2021-02-05T10:06:00Z">
                      <w:rPr>
                        <w:rFonts w:ascii="Minion Pro Capt" w:hAnsi="Minion Pro Capt"/>
                        <w:lang w:val="en-GB" w:eastAsia="zh-CN"/>
                      </w:rPr>
                    </w:rPrChange>
                  </w:rPr>
                  <w:t xml:space="preserve">, H. (2018) Sentiment analysis of law enforcement performance using support vector machine and K-nearest </w:t>
                </w:r>
                <w:proofErr w:type="spellStart"/>
                <w:r w:rsidRPr="00146EAD">
                  <w:rPr>
                    <w:rFonts w:ascii="Minion Pro Capt" w:hAnsi="Minion Pro Capt"/>
                    <w:lang w:val="en-GB" w:eastAsia="zh-CN"/>
                    <w:rPrChange w:id="504" w:author="Monsuru Adepeju" w:date="2021-02-05T10:06:00Z">
                      <w:rPr>
                        <w:rFonts w:ascii="Minion Pro Capt" w:hAnsi="Minion Pro Capt"/>
                        <w:lang w:val="en-GB" w:eastAsia="zh-CN"/>
                      </w:rPr>
                    </w:rPrChange>
                  </w:rPr>
                  <w:t>neighbor</w:t>
                </w:r>
                <w:proofErr w:type="spellEnd"/>
                <w:r w:rsidRPr="00146EAD">
                  <w:rPr>
                    <w:rFonts w:ascii="Minion Pro Capt" w:hAnsi="Minion Pro Capt"/>
                    <w:lang w:val="en-GB" w:eastAsia="zh-CN"/>
                    <w:rPrChange w:id="505" w:author="Monsuru Adepeju" w:date="2021-02-05T10:06:00Z">
                      <w:rPr>
                        <w:rFonts w:ascii="Minion Pro Capt" w:hAnsi="Minion Pro Capt"/>
                        <w:lang w:val="en-GB" w:eastAsia="zh-CN"/>
                      </w:rPr>
                    </w:rPrChange>
                  </w:rPr>
                  <w:t>, in In 3rd International Conference on Information Technology, Information System and Electrical Engineering (ICITISEE), IEEE 2018, Indonesia, 2018.</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06" w:author="Monsuru Adepeju" w:date="2021-02-05T10:06:00Z">
                      <w:rPr>
                        <w:noProof/>
                      </w:rPr>
                    </w:rPrChange>
                  </w:rPr>
                </w:pPr>
                <w:r w:rsidRPr="00146EAD">
                  <w:rPr>
                    <w:noProof/>
                    <w:rPrChange w:id="507" w:author="Monsuru Adepeju" w:date="2021-02-05T10:06:00Z">
                      <w:rPr>
                        <w:noProof/>
                      </w:rPr>
                    </w:rPrChange>
                  </w:rPr>
                  <w:t xml:space="preserve">[6] </w:t>
                </w:r>
              </w:p>
            </w:tc>
            <w:tc>
              <w:tcPr>
                <w:tcW w:w="0" w:type="auto"/>
                <w:hideMark/>
              </w:tcPr>
              <w:p w:rsidR="008E30C0" w:rsidRPr="00146EAD" w:rsidRDefault="00120355">
                <w:pPr>
                  <w:pStyle w:val="Bibliography"/>
                  <w:rPr>
                    <w:noProof/>
                    <w:rPrChange w:id="508" w:author="Monsuru Adepeju" w:date="2021-02-05T10:06:00Z">
                      <w:rPr>
                        <w:noProof/>
                      </w:rPr>
                    </w:rPrChange>
                  </w:rPr>
                </w:pPr>
                <w:r w:rsidRPr="00146EAD">
                  <w:rPr>
                    <w:rFonts w:ascii="Minion Pro Capt" w:hAnsi="Minion Pro Capt"/>
                    <w:lang w:val="en-GB" w:eastAsia="zh-CN"/>
                    <w:rPrChange w:id="509" w:author="Monsuru Adepeju" w:date="2021-02-05T10:06:00Z">
                      <w:rPr>
                        <w:rFonts w:ascii="Minion Pro Capt" w:hAnsi="Minion Pro Capt"/>
                        <w:lang w:val="en-GB" w:eastAsia="zh-CN"/>
                      </w:rPr>
                    </w:rPrChange>
                  </w:rPr>
                  <w:t xml:space="preserve">Hand, L. C. and </w:t>
                </w:r>
                <w:proofErr w:type="spellStart"/>
                <w:r w:rsidRPr="00146EAD">
                  <w:rPr>
                    <w:rFonts w:ascii="Minion Pro Capt" w:hAnsi="Minion Pro Capt"/>
                    <w:lang w:val="en-GB" w:eastAsia="zh-CN"/>
                    <w:rPrChange w:id="510" w:author="Monsuru Adepeju" w:date="2021-02-05T10:06:00Z">
                      <w:rPr>
                        <w:rFonts w:ascii="Minion Pro Capt" w:hAnsi="Minion Pro Capt"/>
                        <w:lang w:val="en-GB" w:eastAsia="zh-CN"/>
                      </w:rPr>
                    </w:rPrChange>
                  </w:rPr>
                  <w:t>Ching</w:t>
                </w:r>
                <w:proofErr w:type="spellEnd"/>
                <w:r w:rsidRPr="00146EAD">
                  <w:rPr>
                    <w:rFonts w:ascii="Minion Pro Capt" w:hAnsi="Minion Pro Capt"/>
                    <w:lang w:val="en-GB" w:eastAsia="zh-CN"/>
                    <w:rPrChange w:id="511" w:author="Monsuru Adepeju" w:date="2021-02-05T10:06:00Z">
                      <w:rPr>
                        <w:rFonts w:ascii="Minion Pro Capt" w:hAnsi="Minion Pro Capt"/>
                        <w:lang w:val="en-GB" w:eastAsia="zh-CN"/>
                      </w:rPr>
                    </w:rPrChange>
                  </w:rPr>
                  <w:t>, B. D. (2019) Maintaining neutrality: A sentiment analysis of police agency Facebook pages before and after a fatal officer-involved shooting of a citizen. Government Information Quarterly, 37, 101420</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12" w:author="Monsuru Adepeju" w:date="2021-02-05T10:06:00Z">
                      <w:rPr>
                        <w:noProof/>
                      </w:rPr>
                    </w:rPrChange>
                  </w:rPr>
                </w:pPr>
                <w:r w:rsidRPr="00146EAD">
                  <w:rPr>
                    <w:noProof/>
                    <w:rPrChange w:id="513" w:author="Monsuru Adepeju" w:date="2021-02-05T10:06:00Z">
                      <w:rPr>
                        <w:noProof/>
                      </w:rPr>
                    </w:rPrChange>
                  </w:rPr>
                  <w:t xml:space="preserve">[7] </w:t>
                </w:r>
              </w:p>
            </w:tc>
            <w:tc>
              <w:tcPr>
                <w:tcW w:w="0" w:type="auto"/>
                <w:hideMark/>
              </w:tcPr>
              <w:p w:rsidR="008E30C0" w:rsidRPr="00146EAD" w:rsidRDefault="00120355">
                <w:pPr>
                  <w:pStyle w:val="Bibliography"/>
                  <w:rPr>
                    <w:noProof/>
                    <w:rPrChange w:id="514" w:author="Monsuru Adepeju" w:date="2021-02-05T10:06:00Z">
                      <w:rPr>
                        <w:noProof/>
                      </w:rPr>
                    </w:rPrChange>
                  </w:rPr>
                </w:pPr>
                <w:proofErr w:type="spellStart"/>
                <w:r w:rsidRPr="00146EAD">
                  <w:rPr>
                    <w:rFonts w:ascii="Minion Pro Capt" w:hAnsi="Minion Pro Capt"/>
                    <w:lang w:val="en-GB" w:eastAsia="zh-CN"/>
                    <w:rPrChange w:id="515" w:author="Monsuru Adepeju" w:date="2021-02-05T10:06:00Z">
                      <w:rPr>
                        <w:rFonts w:ascii="Minion Pro Capt" w:hAnsi="Minion Pro Capt"/>
                        <w:lang w:val="en-GB" w:eastAsia="zh-CN"/>
                      </w:rPr>
                    </w:rPrChange>
                  </w:rPr>
                  <w:t>Laufs</w:t>
                </w:r>
                <w:proofErr w:type="spellEnd"/>
                <w:r w:rsidRPr="00146EAD">
                  <w:rPr>
                    <w:rFonts w:ascii="Minion Pro Capt" w:hAnsi="Minion Pro Capt"/>
                    <w:lang w:val="en-GB" w:eastAsia="zh-CN"/>
                    <w:rPrChange w:id="516" w:author="Monsuru Adepeju" w:date="2021-02-05T10:06:00Z">
                      <w:rPr>
                        <w:rFonts w:ascii="Minion Pro Capt" w:hAnsi="Minion Pro Capt"/>
                        <w:lang w:val="en-GB" w:eastAsia="zh-CN"/>
                      </w:rPr>
                    </w:rPrChange>
                  </w:rPr>
                  <w:t xml:space="preserve">, J.  </w:t>
                </w:r>
                <w:proofErr w:type="gramStart"/>
                <w:r w:rsidRPr="00146EAD">
                  <w:rPr>
                    <w:rFonts w:ascii="Minion Pro Capt" w:hAnsi="Minion Pro Capt"/>
                    <w:lang w:val="en-GB" w:eastAsia="zh-CN"/>
                    <w:rPrChange w:id="517" w:author="Monsuru Adepeju" w:date="2021-02-05T10:06:00Z">
                      <w:rPr>
                        <w:rFonts w:ascii="Minion Pro Capt" w:hAnsi="Minion Pro Capt"/>
                        <w:lang w:val="en-GB" w:eastAsia="zh-CN"/>
                      </w:rPr>
                    </w:rPrChange>
                  </w:rPr>
                  <w:t>and</w:t>
                </w:r>
                <w:proofErr w:type="gramEnd"/>
                <w:r w:rsidRPr="00146EAD">
                  <w:rPr>
                    <w:rFonts w:ascii="Minion Pro Capt" w:hAnsi="Minion Pro Capt"/>
                    <w:lang w:val="en-GB" w:eastAsia="zh-CN"/>
                    <w:rPrChange w:id="518" w:author="Monsuru Adepeju" w:date="2021-02-05T10:06:00Z">
                      <w:rPr>
                        <w:rFonts w:ascii="Minion Pro Capt" w:hAnsi="Minion Pro Capt"/>
                        <w:lang w:val="en-GB" w:eastAsia="zh-CN"/>
                      </w:rPr>
                    </w:rPrChange>
                  </w:rPr>
                  <w:t xml:space="preserve"> </w:t>
                </w:r>
                <w:proofErr w:type="spellStart"/>
                <w:r w:rsidRPr="00146EAD">
                  <w:rPr>
                    <w:rFonts w:ascii="Minion Pro Capt" w:hAnsi="Minion Pro Capt"/>
                    <w:lang w:val="en-GB" w:eastAsia="zh-CN"/>
                    <w:rPrChange w:id="519" w:author="Monsuru Adepeju" w:date="2021-02-05T10:06:00Z">
                      <w:rPr>
                        <w:rFonts w:ascii="Minion Pro Capt" w:hAnsi="Minion Pro Capt"/>
                        <w:lang w:val="en-GB" w:eastAsia="zh-CN"/>
                      </w:rPr>
                    </w:rPrChange>
                  </w:rPr>
                  <w:t>Waseem</w:t>
                </w:r>
                <w:proofErr w:type="spellEnd"/>
                <w:r w:rsidRPr="00146EAD">
                  <w:rPr>
                    <w:rFonts w:ascii="Minion Pro Capt" w:hAnsi="Minion Pro Capt"/>
                    <w:lang w:val="en-GB" w:eastAsia="zh-CN"/>
                    <w:rPrChange w:id="520" w:author="Monsuru Adepeju" w:date="2021-02-05T10:06:00Z">
                      <w:rPr>
                        <w:rFonts w:ascii="Minion Pro Capt" w:hAnsi="Minion Pro Capt"/>
                        <w:lang w:val="en-GB" w:eastAsia="zh-CN"/>
                      </w:rPr>
                    </w:rPrChange>
                  </w:rPr>
                  <w:t>, Z. (2020) Policing in pandemics: a systematic review and best practices for police response to COVID-19. International Journal of Disaster Risk Reduction</w:t>
                </w:r>
                <w:proofErr w:type="gramStart"/>
                <w:r w:rsidRPr="00146EAD">
                  <w:rPr>
                    <w:rFonts w:ascii="Minion Pro Capt" w:hAnsi="Minion Pro Capt"/>
                    <w:lang w:val="en-GB" w:eastAsia="zh-CN"/>
                    <w:rPrChange w:id="521" w:author="Monsuru Adepeju" w:date="2021-02-05T10:06:00Z">
                      <w:rPr>
                        <w:rFonts w:ascii="Minion Pro Capt" w:hAnsi="Minion Pro Capt"/>
                        <w:lang w:val="en-GB" w:eastAsia="zh-CN"/>
                      </w:rPr>
                    </w:rPrChange>
                  </w:rPr>
                  <w:t>,  51</w:t>
                </w:r>
                <w:proofErr w:type="gramEnd"/>
                <w:r w:rsidRPr="00146EAD">
                  <w:rPr>
                    <w:rFonts w:ascii="Minion Pro Capt" w:hAnsi="Minion Pro Capt"/>
                    <w:lang w:val="en-GB" w:eastAsia="zh-CN"/>
                    <w:rPrChange w:id="522" w:author="Monsuru Adepeju" w:date="2021-02-05T10:06:00Z">
                      <w:rPr>
                        <w:rFonts w:ascii="Minion Pro Capt" w:hAnsi="Minion Pro Capt"/>
                        <w:lang w:val="en-GB" w:eastAsia="zh-CN"/>
                      </w:rPr>
                    </w:rPrChange>
                  </w:rPr>
                  <w:t>,  p.101812.</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23" w:author="Monsuru Adepeju" w:date="2021-02-05T10:06:00Z">
                      <w:rPr>
                        <w:noProof/>
                      </w:rPr>
                    </w:rPrChange>
                  </w:rPr>
                </w:pPr>
                <w:r w:rsidRPr="00146EAD">
                  <w:rPr>
                    <w:noProof/>
                    <w:rPrChange w:id="524" w:author="Monsuru Adepeju" w:date="2021-02-05T10:06:00Z">
                      <w:rPr>
                        <w:noProof/>
                      </w:rPr>
                    </w:rPrChange>
                  </w:rPr>
                  <w:t xml:space="preserve">[8] </w:t>
                </w:r>
              </w:p>
            </w:tc>
            <w:tc>
              <w:tcPr>
                <w:tcW w:w="0" w:type="auto"/>
                <w:hideMark/>
              </w:tcPr>
              <w:p w:rsidR="008E30C0" w:rsidRPr="00146EAD" w:rsidRDefault="00120355">
                <w:pPr>
                  <w:pStyle w:val="Bibliography"/>
                  <w:rPr>
                    <w:noProof/>
                    <w:rPrChange w:id="525" w:author="Monsuru Adepeju" w:date="2021-02-05T10:06:00Z">
                      <w:rPr>
                        <w:noProof/>
                      </w:rPr>
                    </w:rPrChange>
                  </w:rPr>
                </w:pPr>
                <w:proofErr w:type="spellStart"/>
                <w:r w:rsidRPr="00146EAD">
                  <w:rPr>
                    <w:rFonts w:ascii="Minion Pro Capt" w:hAnsi="Minion Pro Capt"/>
                    <w:lang w:val="en-GB" w:eastAsia="zh-CN"/>
                    <w:rPrChange w:id="526" w:author="Monsuru Adepeju" w:date="2021-02-05T10:06:00Z">
                      <w:rPr>
                        <w:rFonts w:ascii="Minion Pro Capt" w:hAnsi="Minion Pro Capt"/>
                        <w:lang w:val="en-GB" w:eastAsia="zh-CN"/>
                      </w:rPr>
                    </w:rPrChange>
                  </w:rPr>
                  <w:t>Chukwusa</w:t>
                </w:r>
                <w:proofErr w:type="spellEnd"/>
                <w:r w:rsidRPr="00146EAD">
                  <w:rPr>
                    <w:rFonts w:ascii="Minion Pro Capt" w:hAnsi="Minion Pro Capt"/>
                    <w:lang w:val="en-GB" w:eastAsia="zh-CN"/>
                    <w:rPrChange w:id="527" w:author="Monsuru Adepeju" w:date="2021-02-05T10:06:00Z">
                      <w:rPr>
                        <w:rFonts w:ascii="Minion Pro Capt" w:hAnsi="Minion Pro Capt"/>
                        <w:lang w:val="en-GB" w:eastAsia="zh-CN"/>
                      </w:rPr>
                    </w:rPrChange>
                  </w:rPr>
                  <w:t>, E., Johnson, H. and Gao, W. (2020) An exploratory analysis of public opinion and sentiments towards COVID-19 pandemic using Twitter data. Research Square.</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28" w:author="Monsuru Adepeju" w:date="2021-02-05T10:06:00Z">
                      <w:rPr>
                        <w:noProof/>
                      </w:rPr>
                    </w:rPrChange>
                  </w:rPr>
                </w:pPr>
                <w:r w:rsidRPr="00146EAD">
                  <w:rPr>
                    <w:noProof/>
                    <w:rPrChange w:id="529" w:author="Monsuru Adepeju" w:date="2021-02-05T10:06:00Z">
                      <w:rPr>
                        <w:noProof/>
                      </w:rPr>
                    </w:rPrChange>
                  </w:rPr>
                  <w:t xml:space="preserve">[9] </w:t>
                </w:r>
              </w:p>
            </w:tc>
            <w:tc>
              <w:tcPr>
                <w:tcW w:w="0" w:type="auto"/>
                <w:hideMark/>
              </w:tcPr>
              <w:p w:rsidR="008E30C0" w:rsidRPr="00146EAD" w:rsidRDefault="00120355">
                <w:pPr>
                  <w:pStyle w:val="Bibliography"/>
                  <w:rPr>
                    <w:noProof/>
                    <w:rPrChange w:id="530" w:author="Monsuru Adepeju" w:date="2021-02-05T10:06:00Z">
                      <w:rPr>
                        <w:noProof/>
                      </w:rPr>
                    </w:rPrChange>
                  </w:rPr>
                </w:pPr>
                <w:proofErr w:type="spellStart"/>
                <w:r w:rsidRPr="00146EAD">
                  <w:rPr>
                    <w:rFonts w:ascii="Minion Pro Capt" w:hAnsi="Minion Pro Capt"/>
                    <w:lang w:val="en-GB" w:eastAsia="zh-CN"/>
                    <w:rPrChange w:id="531" w:author="Monsuru Adepeju" w:date="2021-02-05T10:06:00Z">
                      <w:rPr>
                        <w:rFonts w:ascii="Minion Pro Capt" w:hAnsi="Minion Pro Capt"/>
                        <w:lang w:val="en-GB" w:eastAsia="zh-CN"/>
                      </w:rPr>
                    </w:rPrChange>
                  </w:rPr>
                  <w:t>Xue</w:t>
                </w:r>
                <w:proofErr w:type="spellEnd"/>
                <w:r w:rsidRPr="00146EAD">
                  <w:rPr>
                    <w:rFonts w:ascii="Minion Pro Capt" w:hAnsi="Minion Pro Capt"/>
                    <w:lang w:val="en-GB" w:eastAsia="zh-CN"/>
                    <w:rPrChange w:id="532" w:author="Monsuru Adepeju" w:date="2021-02-05T10:06:00Z">
                      <w:rPr>
                        <w:rFonts w:ascii="Minion Pro Capt" w:hAnsi="Minion Pro Capt"/>
                        <w:lang w:val="en-GB" w:eastAsia="zh-CN"/>
                      </w:rPr>
                    </w:rPrChange>
                  </w:rPr>
                  <w:t>, J., Chen, J., Chen, C., Hu, R. and Zhu, T. (2020) The Hidden Pandemic of Family Violence During COVID-19: Unsupervised Learning of Tweets," J Med Internet Res, 22, e24361</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33" w:author="Monsuru Adepeju" w:date="2021-02-05T10:06:00Z">
                      <w:rPr>
                        <w:noProof/>
                      </w:rPr>
                    </w:rPrChange>
                  </w:rPr>
                </w:pPr>
                <w:r w:rsidRPr="00146EAD">
                  <w:rPr>
                    <w:noProof/>
                    <w:rPrChange w:id="534" w:author="Monsuru Adepeju" w:date="2021-02-05T10:06:00Z">
                      <w:rPr>
                        <w:noProof/>
                      </w:rPr>
                    </w:rPrChange>
                  </w:rPr>
                  <w:t xml:space="preserve">[10] </w:t>
                </w:r>
              </w:p>
            </w:tc>
            <w:tc>
              <w:tcPr>
                <w:tcW w:w="0" w:type="auto"/>
                <w:hideMark/>
              </w:tcPr>
              <w:p w:rsidR="008E30C0" w:rsidRPr="00146EAD" w:rsidRDefault="00120355">
                <w:pPr>
                  <w:pStyle w:val="Bibliography"/>
                  <w:rPr>
                    <w:noProof/>
                    <w:rPrChange w:id="535" w:author="Monsuru Adepeju" w:date="2021-02-05T10:06:00Z">
                      <w:rPr>
                        <w:noProof/>
                      </w:rPr>
                    </w:rPrChange>
                  </w:rPr>
                </w:pPr>
                <w:r w:rsidRPr="00146EAD">
                  <w:rPr>
                    <w:rFonts w:ascii="Minion Pro Capt" w:hAnsi="Minion Pro Capt"/>
                    <w:lang w:val="en-GB" w:eastAsia="zh-CN"/>
                    <w:rPrChange w:id="536" w:author="Monsuru Adepeju" w:date="2021-02-05T10:06:00Z">
                      <w:rPr>
                        <w:rFonts w:ascii="Minion Pro Capt" w:hAnsi="Minion Pro Capt"/>
                        <w:lang w:val="en-GB" w:eastAsia="zh-CN"/>
                      </w:rPr>
                    </w:rPrChange>
                  </w:rPr>
                  <w:t>Jiang, Y.  Li, Z. and Ye, X. (2019) Understanding demographic and socioeconomic biases of geotagged twitter users at the county level. Cartography Geographic Inf. Sci., 46, 228-242.</w:t>
                </w:r>
              </w:p>
            </w:tc>
          </w:tr>
          <w:tr w:rsidR="00146EAD" w:rsidRPr="00146EAD" w:rsidTr="009C178A">
            <w:trPr>
              <w:divId w:val="1400632"/>
              <w:tblCellSpacing w:w="15" w:type="dxa"/>
            </w:trPr>
            <w:tc>
              <w:tcPr>
                <w:tcW w:w="202" w:type="pct"/>
                <w:hideMark/>
              </w:tcPr>
              <w:p w:rsidR="008E30C0" w:rsidRPr="00146EAD" w:rsidRDefault="008E30C0">
                <w:pPr>
                  <w:pStyle w:val="Bibliography"/>
                  <w:rPr>
                    <w:noProof/>
                    <w:rPrChange w:id="537" w:author="Monsuru Adepeju" w:date="2021-02-05T10:06:00Z">
                      <w:rPr>
                        <w:noProof/>
                      </w:rPr>
                    </w:rPrChange>
                  </w:rPr>
                </w:pPr>
                <w:r w:rsidRPr="00146EAD">
                  <w:rPr>
                    <w:noProof/>
                    <w:rPrChange w:id="538" w:author="Monsuru Adepeju" w:date="2021-02-05T10:06:00Z">
                      <w:rPr>
                        <w:noProof/>
                      </w:rPr>
                    </w:rPrChange>
                  </w:rPr>
                  <w:t xml:space="preserve">[11] </w:t>
                </w:r>
              </w:p>
            </w:tc>
            <w:tc>
              <w:tcPr>
                <w:tcW w:w="0" w:type="auto"/>
                <w:hideMark/>
              </w:tcPr>
              <w:p w:rsidR="008E30C0" w:rsidRPr="00146EAD" w:rsidRDefault="00120355">
                <w:pPr>
                  <w:pStyle w:val="Bibliography"/>
                  <w:rPr>
                    <w:noProof/>
                    <w:rPrChange w:id="539" w:author="Monsuru Adepeju" w:date="2021-02-05T10:06:00Z">
                      <w:rPr>
                        <w:noProof/>
                      </w:rPr>
                    </w:rPrChange>
                  </w:rPr>
                </w:pPr>
                <w:r w:rsidRPr="00146EAD">
                  <w:rPr>
                    <w:rFonts w:ascii="Minion Pro Capt" w:hAnsi="Minion Pro Capt"/>
                    <w:lang w:val="en-GB" w:eastAsia="zh-CN"/>
                    <w:rPrChange w:id="540" w:author="Monsuru Adepeju" w:date="2021-02-05T10:06:00Z">
                      <w:rPr>
                        <w:rFonts w:ascii="Minion Pro Capt" w:hAnsi="Minion Pro Capt"/>
                        <w:lang w:val="en-GB" w:eastAsia="zh-CN"/>
                      </w:rPr>
                    </w:rPrChange>
                  </w:rPr>
                  <w:t>Paul, D., Li, F</w:t>
                </w:r>
                <w:proofErr w:type="gramStart"/>
                <w:r w:rsidRPr="00146EAD">
                  <w:rPr>
                    <w:rFonts w:ascii="Minion Pro Capt" w:hAnsi="Minion Pro Capt"/>
                    <w:lang w:val="en-GB" w:eastAsia="zh-CN"/>
                    <w:rPrChange w:id="541" w:author="Monsuru Adepeju" w:date="2021-02-05T10:06:00Z">
                      <w:rPr>
                        <w:rFonts w:ascii="Minion Pro Capt" w:hAnsi="Minion Pro Capt"/>
                        <w:lang w:val="en-GB" w:eastAsia="zh-CN"/>
                      </w:rPr>
                    </w:rPrChange>
                  </w:rPr>
                  <w:t>. ,</w:t>
                </w:r>
                <w:proofErr w:type="gramEnd"/>
                <w:r w:rsidRPr="00146EAD">
                  <w:rPr>
                    <w:rFonts w:ascii="Minion Pro Capt" w:hAnsi="Minion Pro Capt"/>
                    <w:lang w:val="en-GB" w:eastAsia="zh-CN"/>
                    <w:rPrChange w:id="542" w:author="Monsuru Adepeju" w:date="2021-02-05T10:06:00Z">
                      <w:rPr>
                        <w:rFonts w:ascii="Minion Pro Capt" w:hAnsi="Minion Pro Capt"/>
                        <w:lang w:val="en-GB" w:eastAsia="zh-CN"/>
                      </w:rPr>
                    </w:rPrChange>
                  </w:rPr>
                  <w:t xml:space="preserve"> </w:t>
                </w:r>
                <w:proofErr w:type="spellStart"/>
                <w:r w:rsidRPr="00146EAD">
                  <w:rPr>
                    <w:rFonts w:ascii="Minion Pro Capt" w:hAnsi="Minion Pro Capt"/>
                    <w:lang w:val="en-GB" w:eastAsia="zh-CN"/>
                    <w:rPrChange w:id="543" w:author="Monsuru Adepeju" w:date="2021-02-05T10:06:00Z">
                      <w:rPr>
                        <w:rFonts w:ascii="Minion Pro Capt" w:hAnsi="Minion Pro Capt"/>
                        <w:lang w:val="en-GB" w:eastAsia="zh-CN"/>
                      </w:rPr>
                    </w:rPrChange>
                  </w:rPr>
                  <w:t>Teja</w:t>
                </w:r>
                <w:proofErr w:type="spellEnd"/>
                <w:r w:rsidRPr="00146EAD">
                  <w:rPr>
                    <w:rFonts w:ascii="Minion Pro Capt" w:hAnsi="Minion Pro Capt"/>
                    <w:lang w:val="en-GB" w:eastAsia="zh-CN"/>
                    <w:rPrChange w:id="544" w:author="Monsuru Adepeju" w:date="2021-02-05T10:06:00Z">
                      <w:rPr>
                        <w:rFonts w:ascii="Minion Pro Capt" w:hAnsi="Minion Pro Capt"/>
                        <w:lang w:val="en-GB" w:eastAsia="zh-CN"/>
                      </w:rPr>
                    </w:rPrChange>
                  </w:rPr>
                  <w:t xml:space="preserve">, M., Yu, X. and Frost, R. (2017) Compass: </w:t>
                </w:r>
                <w:proofErr w:type="spellStart"/>
                <w:r w:rsidRPr="00146EAD">
                  <w:rPr>
                    <w:rFonts w:ascii="Minion Pro Capt" w:hAnsi="Minion Pro Capt"/>
                    <w:lang w:val="en-GB" w:eastAsia="zh-CN"/>
                    <w:rPrChange w:id="545" w:author="Monsuru Adepeju" w:date="2021-02-05T10:06:00Z">
                      <w:rPr>
                        <w:rFonts w:ascii="Minion Pro Capt" w:hAnsi="Minion Pro Capt"/>
                        <w:lang w:val="en-GB" w:eastAsia="zh-CN"/>
                      </w:rPr>
                    </w:rPrChange>
                  </w:rPr>
                  <w:t>Spatio</w:t>
                </w:r>
                <w:proofErr w:type="spellEnd"/>
                <w:r w:rsidRPr="00146EAD">
                  <w:rPr>
                    <w:rFonts w:ascii="Minion Pro Capt" w:hAnsi="Minion Pro Capt"/>
                    <w:lang w:val="en-GB" w:eastAsia="zh-CN"/>
                    <w:rPrChange w:id="546" w:author="Monsuru Adepeju" w:date="2021-02-05T10:06:00Z">
                      <w:rPr>
                        <w:rFonts w:ascii="Minion Pro Capt" w:hAnsi="Minion Pro Capt"/>
                        <w:lang w:val="en-GB" w:eastAsia="zh-CN"/>
                      </w:rPr>
                    </w:rPrChange>
                  </w:rPr>
                  <w:t xml:space="preserve"> temporal sentiment analysis of US election what twitter says! In Proceedings of the 23rd ACM SIGKDD international conference on knowledge discovery and data mining, 2017.</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47" w:author="Monsuru Adepeju" w:date="2021-02-05T10:06:00Z">
                      <w:rPr>
                        <w:noProof/>
                      </w:rPr>
                    </w:rPrChange>
                  </w:rPr>
                </w:pPr>
                <w:r w:rsidRPr="00146EAD">
                  <w:rPr>
                    <w:noProof/>
                    <w:rPrChange w:id="548" w:author="Monsuru Adepeju" w:date="2021-02-05T10:06:00Z">
                      <w:rPr>
                        <w:noProof/>
                      </w:rPr>
                    </w:rPrChange>
                  </w:rPr>
                  <w:t xml:space="preserve">[12] </w:t>
                </w:r>
              </w:p>
            </w:tc>
            <w:tc>
              <w:tcPr>
                <w:tcW w:w="0" w:type="auto"/>
                <w:hideMark/>
              </w:tcPr>
              <w:p w:rsidR="009C178A" w:rsidRPr="00146EAD" w:rsidRDefault="009C178A" w:rsidP="009C178A">
                <w:pPr>
                  <w:pStyle w:val="Bibliography"/>
                  <w:rPr>
                    <w:rFonts w:ascii="Minion Pro Capt" w:hAnsi="Minion Pro Capt"/>
                    <w:lang w:val="en-GB" w:eastAsia="zh-CN"/>
                    <w:rPrChange w:id="549" w:author="Monsuru Adepeju" w:date="2021-02-05T10:06:00Z">
                      <w:rPr>
                        <w:rFonts w:ascii="Minion Pro Capt" w:hAnsi="Minion Pro Capt"/>
                        <w:lang w:val="en-GB" w:eastAsia="zh-CN"/>
                      </w:rPr>
                    </w:rPrChange>
                  </w:rPr>
                </w:pPr>
                <w:r w:rsidRPr="00146EAD">
                  <w:rPr>
                    <w:rFonts w:ascii="Minion Pro Capt" w:hAnsi="Minion Pro Capt"/>
                    <w:lang w:val="en-GB" w:eastAsia="zh-CN"/>
                    <w:rPrChange w:id="550" w:author="Monsuru Adepeju" w:date="2021-02-05T10:06:00Z">
                      <w:rPr>
                        <w:rFonts w:ascii="Minion Pro Capt" w:hAnsi="Minion Pro Capt"/>
                        <w:lang w:val="en-GB" w:eastAsia="zh-CN"/>
                      </w:rPr>
                    </w:rPrChange>
                  </w:rPr>
                  <w:t xml:space="preserve">Malik, M., </w:t>
                </w:r>
                <w:proofErr w:type="spellStart"/>
                <w:r w:rsidRPr="00146EAD">
                  <w:rPr>
                    <w:rFonts w:ascii="Minion Pro Capt" w:hAnsi="Minion Pro Capt"/>
                    <w:lang w:val="en-GB" w:eastAsia="zh-CN"/>
                    <w:rPrChange w:id="551" w:author="Monsuru Adepeju" w:date="2021-02-05T10:06:00Z">
                      <w:rPr>
                        <w:rFonts w:ascii="Minion Pro Capt" w:hAnsi="Minion Pro Capt"/>
                        <w:lang w:val="en-GB" w:eastAsia="zh-CN"/>
                      </w:rPr>
                    </w:rPrChange>
                  </w:rPr>
                  <w:t>Lamba</w:t>
                </w:r>
                <w:proofErr w:type="spellEnd"/>
                <w:r w:rsidRPr="00146EAD">
                  <w:rPr>
                    <w:rFonts w:ascii="Minion Pro Capt" w:hAnsi="Minion Pro Capt"/>
                    <w:lang w:val="en-GB" w:eastAsia="zh-CN"/>
                    <w:rPrChange w:id="552" w:author="Monsuru Adepeju" w:date="2021-02-05T10:06:00Z">
                      <w:rPr>
                        <w:rFonts w:ascii="Minion Pro Capt" w:hAnsi="Minion Pro Capt"/>
                        <w:lang w:val="en-GB" w:eastAsia="zh-CN"/>
                      </w:rPr>
                    </w:rPrChange>
                  </w:rPr>
                  <w:t xml:space="preserve">, H., </w:t>
                </w:r>
                <w:proofErr w:type="spellStart"/>
                <w:r w:rsidRPr="00146EAD">
                  <w:rPr>
                    <w:rFonts w:ascii="Minion Pro Capt" w:hAnsi="Minion Pro Capt"/>
                    <w:lang w:val="en-GB" w:eastAsia="zh-CN"/>
                    <w:rPrChange w:id="553" w:author="Monsuru Adepeju" w:date="2021-02-05T10:06:00Z">
                      <w:rPr>
                        <w:rFonts w:ascii="Minion Pro Capt" w:hAnsi="Minion Pro Capt"/>
                        <w:lang w:val="en-GB" w:eastAsia="zh-CN"/>
                      </w:rPr>
                    </w:rPrChange>
                  </w:rPr>
                  <w:t>Nakos</w:t>
                </w:r>
                <w:proofErr w:type="spellEnd"/>
                <w:r w:rsidRPr="00146EAD">
                  <w:rPr>
                    <w:rFonts w:ascii="Minion Pro Capt" w:hAnsi="Minion Pro Capt"/>
                    <w:lang w:val="en-GB" w:eastAsia="zh-CN"/>
                    <w:rPrChange w:id="554" w:author="Monsuru Adepeju" w:date="2021-02-05T10:06:00Z">
                      <w:rPr>
                        <w:rFonts w:ascii="Minion Pro Capt" w:hAnsi="Minion Pro Capt"/>
                        <w:lang w:val="en-GB" w:eastAsia="zh-CN"/>
                      </w:rPr>
                    </w:rPrChange>
                  </w:rPr>
                  <w:t xml:space="preserve">, C. and </w:t>
                </w:r>
                <w:proofErr w:type="spellStart"/>
                <w:r w:rsidRPr="00146EAD">
                  <w:rPr>
                    <w:rFonts w:ascii="Minion Pro Capt" w:hAnsi="Minion Pro Capt"/>
                    <w:lang w:val="en-GB" w:eastAsia="zh-CN"/>
                    <w:rPrChange w:id="555" w:author="Monsuru Adepeju" w:date="2021-02-05T10:06:00Z">
                      <w:rPr>
                        <w:rFonts w:ascii="Minion Pro Capt" w:hAnsi="Minion Pro Capt"/>
                        <w:lang w:val="en-GB" w:eastAsia="zh-CN"/>
                      </w:rPr>
                    </w:rPrChange>
                  </w:rPr>
                  <w:t>Pfeffer</w:t>
                </w:r>
                <w:proofErr w:type="spellEnd"/>
                <w:r w:rsidRPr="00146EAD">
                  <w:rPr>
                    <w:rFonts w:ascii="Minion Pro Capt" w:hAnsi="Minion Pro Capt"/>
                    <w:lang w:val="en-GB" w:eastAsia="zh-CN"/>
                    <w:rPrChange w:id="556" w:author="Monsuru Adepeju" w:date="2021-02-05T10:06:00Z">
                      <w:rPr>
                        <w:rFonts w:ascii="Minion Pro Capt" w:hAnsi="Minion Pro Capt"/>
                        <w:lang w:val="en-GB" w:eastAsia="zh-CN"/>
                      </w:rPr>
                    </w:rPrChange>
                  </w:rPr>
                  <w:t xml:space="preserve">, J. (2015) Population bias in geotagged tweets. In Proceedings of the International AAAI Conference on Web and Social Media, 2015. </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57" w:author="Monsuru Adepeju" w:date="2021-02-05T10:06:00Z">
                      <w:rPr>
                        <w:noProof/>
                      </w:rPr>
                    </w:rPrChange>
                  </w:rPr>
                </w:pPr>
                <w:r w:rsidRPr="00146EAD">
                  <w:rPr>
                    <w:noProof/>
                    <w:rPrChange w:id="558" w:author="Monsuru Adepeju" w:date="2021-02-05T10:06:00Z">
                      <w:rPr>
                        <w:noProof/>
                      </w:rPr>
                    </w:rPrChange>
                  </w:rPr>
                  <w:t xml:space="preserve">[13] </w:t>
                </w:r>
              </w:p>
            </w:tc>
            <w:tc>
              <w:tcPr>
                <w:tcW w:w="0" w:type="auto"/>
                <w:hideMark/>
              </w:tcPr>
              <w:p w:rsidR="009C178A" w:rsidRPr="00146EAD" w:rsidRDefault="009C178A" w:rsidP="009C178A">
                <w:pPr>
                  <w:pStyle w:val="Bibliography"/>
                  <w:rPr>
                    <w:rFonts w:ascii="Minion Pro Capt" w:hAnsi="Minion Pro Capt"/>
                    <w:lang w:val="en-GB" w:eastAsia="zh-CN"/>
                    <w:rPrChange w:id="559" w:author="Monsuru Adepeju" w:date="2021-02-05T10:06:00Z">
                      <w:rPr>
                        <w:rFonts w:ascii="Minion Pro Capt" w:hAnsi="Minion Pro Capt"/>
                        <w:lang w:val="en-GB" w:eastAsia="zh-CN"/>
                      </w:rPr>
                    </w:rPrChange>
                  </w:rPr>
                </w:pPr>
                <w:proofErr w:type="spellStart"/>
                <w:r w:rsidRPr="00146EAD">
                  <w:rPr>
                    <w:rFonts w:ascii="Minion Pro Capt" w:hAnsi="Minion Pro Capt"/>
                    <w:lang w:val="en-GB" w:eastAsia="zh-CN"/>
                    <w:rPrChange w:id="560" w:author="Monsuru Adepeju" w:date="2021-02-05T10:06:00Z">
                      <w:rPr>
                        <w:rFonts w:ascii="Minion Pro Capt" w:hAnsi="Minion Pro Capt"/>
                        <w:lang w:val="en-GB" w:eastAsia="zh-CN"/>
                      </w:rPr>
                    </w:rPrChange>
                  </w:rPr>
                  <w:t>Pavalanathan</w:t>
                </w:r>
                <w:proofErr w:type="spellEnd"/>
                <w:r w:rsidRPr="00146EAD">
                  <w:rPr>
                    <w:rFonts w:ascii="Minion Pro Capt" w:hAnsi="Minion Pro Capt"/>
                    <w:lang w:val="en-GB" w:eastAsia="zh-CN"/>
                    <w:rPrChange w:id="561" w:author="Monsuru Adepeju" w:date="2021-02-05T10:06:00Z">
                      <w:rPr>
                        <w:rFonts w:ascii="Minion Pro Capt" w:hAnsi="Minion Pro Capt"/>
                        <w:lang w:val="en-GB" w:eastAsia="zh-CN"/>
                      </w:rPr>
                    </w:rPrChange>
                  </w:rPr>
                  <w:t xml:space="preserve">, U. and Eisenstein, J. (2015) Confounds and consequences in geotagged Twitter data. 2015. </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62" w:author="Monsuru Adepeju" w:date="2021-02-05T10:06:00Z">
                      <w:rPr>
                        <w:noProof/>
                      </w:rPr>
                    </w:rPrChange>
                  </w:rPr>
                </w:pPr>
                <w:r w:rsidRPr="00146EAD">
                  <w:rPr>
                    <w:noProof/>
                    <w:rPrChange w:id="563" w:author="Monsuru Adepeju" w:date="2021-02-05T10:06:00Z">
                      <w:rPr>
                        <w:noProof/>
                      </w:rPr>
                    </w:rPrChange>
                  </w:rPr>
                  <w:t xml:space="preserve">[14] </w:t>
                </w:r>
              </w:p>
            </w:tc>
            <w:tc>
              <w:tcPr>
                <w:tcW w:w="0" w:type="auto"/>
                <w:hideMark/>
              </w:tcPr>
              <w:p w:rsidR="009C178A" w:rsidRPr="00146EAD" w:rsidRDefault="009C178A" w:rsidP="009C178A">
                <w:pPr>
                  <w:pStyle w:val="Bibliography"/>
                  <w:rPr>
                    <w:noProof/>
                    <w:rPrChange w:id="564" w:author="Monsuru Adepeju" w:date="2021-02-05T10:06:00Z">
                      <w:rPr>
                        <w:noProof/>
                      </w:rPr>
                    </w:rPrChange>
                  </w:rPr>
                </w:pPr>
                <w:r w:rsidRPr="00146EAD">
                  <w:rPr>
                    <w:rFonts w:ascii="Minion Pro Capt" w:hAnsi="Minion Pro Capt"/>
                    <w:lang w:val="en-GB" w:eastAsia="zh-CN"/>
                    <w:rPrChange w:id="565" w:author="Monsuru Adepeju" w:date="2021-02-05T10:06:00Z">
                      <w:rPr>
                        <w:rFonts w:ascii="Minion Pro Capt" w:hAnsi="Minion Pro Capt"/>
                        <w:lang w:val="en-GB" w:eastAsia="zh-CN"/>
                      </w:rPr>
                    </w:rPrChange>
                  </w:rPr>
                  <w:t>Kelman, H. C. (1961) Processes of Opinion Change. The Public Opinion Quarterly.  1, 57-78.</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66" w:author="Monsuru Adepeju" w:date="2021-02-05T10:06:00Z">
                      <w:rPr>
                        <w:noProof/>
                      </w:rPr>
                    </w:rPrChange>
                  </w:rPr>
                </w:pPr>
                <w:r w:rsidRPr="00146EAD">
                  <w:rPr>
                    <w:noProof/>
                    <w:rPrChange w:id="567" w:author="Monsuru Adepeju" w:date="2021-02-05T10:06:00Z">
                      <w:rPr>
                        <w:noProof/>
                      </w:rPr>
                    </w:rPrChange>
                  </w:rPr>
                  <w:t xml:space="preserve">[15] </w:t>
                </w:r>
              </w:p>
            </w:tc>
            <w:tc>
              <w:tcPr>
                <w:tcW w:w="0" w:type="auto"/>
                <w:hideMark/>
              </w:tcPr>
              <w:p w:rsidR="009C178A" w:rsidRPr="00146EAD" w:rsidRDefault="009C178A" w:rsidP="009C178A">
                <w:pPr>
                  <w:pStyle w:val="Bibliography"/>
                  <w:rPr>
                    <w:rFonts w:ascii="Minion Pro Capt" w:hAnsi="Minion Pro Capt"/>
                    <w:lang w:val="en-GB" w:eastAsia="zh-CN"/>
                    <w:rPrChange w:id="568" w:author="Monsuru Adepeju" w:date="2021-02-05T10:06:00Z">
                      <w:rPr>
                        <w:rFonts w:ascii="Minion Pro Capt" w:hAnsi="Minion Pro Capt"/>
                        <w:lang w:val="en-GB" w:eastAsia="zh-CN"/>
                      </w:rPr>
                    </w:rPrChange>
                  </w:rPr>
                </w:pPr>
                <w:proofErr w:type="spellStart"/>
                <w:r w:rsidRPr="00146EAD">
                  <w:rPr>
                    <w:rFonts w:ascii="Minion Pro Capt" w:hAnsi="Minion Pro Capt"/>
                    <w:lang w:val="en-GB" w:eastAsia="zh-CN"/>
                    <w:rPrChange w:id="569" w:author="Monsuru Adepeju" w:date="2021-02-05T10:06:00Z">
                      <w:rPr>
                        <w:rFonts w:ascii="Minion Pro Capt" w:hAnsi="Minion Pro Capt"/>
                        <w:lang w:val="en-GB" w:eastAsia="zh-CN"/>
                      </w:rPr>
                    </w:rPrChange>
                  </w:rPr>
                  <w:t>Paradis</w:t>
                </w:r>
                <w:proofErr w:type="spellEnd"/>
                <w:r w:rsidRPr="00146EAD">
                  <w:rPr>
                    <w:rFonts w:ascii="Minion Pro Capt" w:hAnsi="Minion Pro Capt"/>
                    <w:lang w:val="en-GB" w:eastAsia="zh-CN"/>
                    <w:rPrChange w:id="570" w:author="Monsuru Adepeju" w:date="2021-02-05T10:06:00Z">
                      <w:rPr>
                        <w:rFonts w:ascii="Minion Pro Capt" w:hAnsi="Minion Pro Capt"/>
                        <w:lang w:val="en-GB" w:eastAsia="zh-CN"/>
                      </w:rPr>
                    </w:rPrChange>
                  </w:rPr>
                  <w:t xml:space="preserve">, K. K., C. and </w:t>
                </w:r>
                <w:proofErr w:type="spellStart"/>
                <w:r w:rsidRPr="00146EAD">
                  <w:rPr>
                    <w:rFonts w:ascii="Minion Pro Capt" w:hAnsi="Minion Pro Capt"/>
                    <w:lang w:val="en-GB" w:eastAsia="zh-CN"/>
                    <w:rPrChange w:id="571" w:author="Monsuru Adepeju" w:date="2021-02-05T10:06:00Z">
                      <w:rPr>
                        <w:rFonts w:ascii="Minion Pro Capt" w:hAnsi="Minion Pro Capt"/>
                        <w:lang w:val="en-GB" w:eastAsia="zh-CN"/>
                      </w:rPr>
                    </w:rPrChange>
                  </w:rPr>
                  <w:t>Kerren</w:t>
                </w:r>
                <w:proofErr w:type="spellEnd"/>
                <w:r w:rsidRPr="00146EAD">
                  <w:rPr>
                    <w:rFonts w:ascii="Minion Pro Capt" w:hAnsi="Minion Pro Capt"/>
                    <w:lang w:val="en-GB" w:eastAsia="zh-CN"/>
                    <w:rPrChange w:id="572" w:author="Monsuru Adepeju" w:date="2021-02-05T10:06:00Z">
                      <w:rPr>
                        <w:rFonts w:ascii="Minion Pro Capt" w:hAnsi="Minion Pro Capt"/>
                        <w:lang w:val="en-GB" w:eastAsia="zh-CN"/>
                      </w:rPr>
                    </w:rPrChange>
                  </w:rPr>
                  <w:t xml:space="preserve">, A. (2018) </w:t>
                </w:r>
                <w:r w:rsidRPr="0084451B">
                  <w:rPr>
                    <w:rFonts w:ascii="Minion Pro Capt" w:hAnsi="Minion Pro Capt"/>
                    <w:lang w:val="en-GB" w:eastAsia="zh-CN"/>
                  </w:rPr>
                  <w:t>The State of the Art in Sentiment Visualization. Computer Graphics forum</w:t>
                </w:r>
                <w:proofErr w:type="gramStart"/>
                <w:r w:rsidRPr="0084451B">
                  <w:rPr>
                    <w:rFonts w:ascii="Minion Pro Capt" w:hAnsi="Minion Pro Capt"/>
                    <w:lang w:val="en-GB" w:eastAsia="zh-CN"/>
                  </w:rPr>
                  <w:t>,  37</w:t>
                </w:r>
                <w:proofErr w:type="gramEnd"/>
                <w:r w:rsidRPr="0084451B">
                  <w:rPr>
                    <w:rFonts w:ascii="Minion Pro Capt" w:hAnsi="Minion Pro Capt"/>
                    <w:lang w:val="en-GB" w:eastAsia="zh-CN"/>
                  </w:rPr>
                  <w:t>, 71-96.</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73" w:author="Monsuru Adepeju" w:date="2021-02-05T10:06:00Z">
                      <w:rPr>
                        <w:noProof/>
                      </w:rPr>
                    </w:rPrChange>
                  </w:rPr>
                </w:pPr>
                <w:r w:rsidRPr="00146EAD">
                  <w:rPr>
                    <w:noProof/>
                    <w:rPrChange w:id="574" w:author="Monsuru Adepeju" w:date="2021-02-05T10:06:00Z">
                      <w:rPr>
                        <w:noProof/>
                      </w:rPr>
                    </w:rPrChange>
                  </w:rPr>
                  <w:t xml:space="preserve">[16] </w:t>
                </w:r>
              </w:p>
            </w:tc>
            <w:tc>
              <w:tcPr>
                <w:tcW w:w="0" w:type="auto"/>
                <w:hideMark/>
              </w:tcPr>
              <w:p w:rsidR="009C178A" w:rsidRPr="00146EAD" w:rsidRDefault="009C178A" w:rsidP="009C178A">
                <w:pPr>
                  <w:pStyle w:val="Bibliography"/>
                  <w:rPr>
                    <w:rFonts w:ascii="Minion Pro Capt" w:hAnsi="Minion Pro Capt"/>
                    <w:lang w:val="en-GB" w:eastAsia="zh-CN"/>
                    <w:rPrChange w:id="575" w:author="Monsuru Adepeju" w:date="2021-02-05T10:06:00Z">
                      <w:rPr>
                        <w:rFonts w:ascii="Minion Pro Capt" w:hAnsi="Minion Pro Capt"/>
                        <w:lang w:val="en-GB" w:eastAsia="zh-CN"/>
                      </w:rPr>
                    </w:rPrChange>
                  </w:rPr>
                </w:pPr>
                <w:r w:rsidRPr="00146EAD">
                  <w:rPr>
                    <w:rFonts w:ascii="Minion Pro Capt" w:hAnsi="Minion Pro Capt"/>
                    <w:lang w:val="en-GB" w:eastAsia="zh-CN"/>
                    <w:rPrChange w:id="576" w:author="Monsuru Adepeju" w:date="2021-02-05T10:06:00Z">
                      <w:rPr>
                        <w:rFonts w:ascii="Minion Pro Capt" w:hAnsi="Minion Pro Capt"/>
                        <w:lang w:val="en-GB" w:eastAsia="zh-CN"/>
                      </w:rPr>
                    </w:rPrChange>
                  </w:rPr>
                  <w:t xml:space="preserve">Balahur, A., </w:t>
                </w:r>
                <w:proofErr w:type="spellStart"/>
                <w:r w:rsidRPr="00146EAD">
                  <w:rPr>
                    <w:rFonts w:ascii="Minion Pro Capt" w:hAnsi="Minion Pro Capt"/>
                    <w:lang w:val="en-GB" w:eastAsia="zh-CN"/>
                    <w:rPrChange w:id="577" w:author="Monsuru Adepeju" w:date="2021-02-05T10:06:00Z">
                      <w:rPr>
                        <w:rFonts w:ascii="Minion Pro Capt" w:hAnsi="Minion Pro Capt"/>
                        <w:lang w:val="en-GB" w:eastAsia="zh-CN"/>
                      </w:rPr>
                    </w:rPrChange>
                  </w:rPr>
                  <w:t>Mihalcea</w:t>
                </w:r>
                <w:proofErr w:type="spellEnd"/>
                <w:r w:rsidRPr="00146EAD">
                  <w:rPr>
                    <w:rFonts w:ascii="Minion Pro Capt" w:hAnsi="Minion Pro Capt"/>
                    <w:lang w:val="en-GB" w:eastAsia="zh-CN"/>
                    <w:rPrChange w:id="578" w:author="Monsuru Adepeju" w:date="2021-02-05T10:06:00Z">
                      <w:rPr>
                        <w:rFonts w:ascii="Minion Pro Capt" w:hAnsi="Minion Pro Capt"/>
                        <w:lang w:val="en-GB" w:eastAsia="zh-CN"/>
                      </w:rPr>
                    </w:rPrChange>
                  </w:rPr>
                  <w:t xml:space="preserve">, R. and </w:t>
                </w:r>
                <w:proofErr w:type="spellStart"/>
                <w:r w:rsidRPr="00146EAD">
                  <w:rPr>
                    <w:rFonts w:ascii="Minion Pro Capt" w:hAnsi="Minion Pro Capt"/>
                    <w:lang w:val="en-GB" w:eastAsia="zh-CN"/>
                    <w:rPrChange w:id="579" w:author="Monsuru Adepeju" w:date="2021-02-05T10:06:00Z">
                      <w:rPr>
                        <w:rFonts w:ascii="Minion Pro Capt" w:hAnsi="Minion Pro Capt"/>
                        <w:lang w:val="en-GB" w:eastAsia="zh-CN"/>
                      </w:rPr>
                    </w:rPrChange>
                  </w:rPr>
                  <w:t>Montoyo</w:t>
                </w:r>
                <w:proofErr w:type="spellEnd"/>
                <w:r w:rsidRPr="00146EAD">
                  <w:rPr>
                    <w:rFonts w:ascii="Minion Pro Capt" w:hAnsi="Minion Pro Capt"/>
                    <w:lang w:val="en-GB" w:eastAsia="zh-CN"/>
                    <w:rPrChange w:id="580" w:author="Monsuru Adepeju" w:date="2021-02-05T10:06:00Z">
                      <w:rPr>
                        <w:rFonts w:ascii="Minion Pro Capt" w:hAnsi="Minion Pro Capt"/>
                        <w:lang w:val="en-GB" w:eastAsia="zh-CN"/>
                      </w:rPr>
                    </w:rPrChange>
                  </w:rPr>
                  <w:t xml:space="preserve">, A. (2014) Computational approaches to subjectivity and sentiment analysis: Present and envisaged methods and applications. Computer Speech &amp; Language, 28, 1-6. </w:t>
                </w:r>
              </w:p>
            </w:tc>
          </w:tr>
          <w:tr w:rsidR="00146EAD" w:rsidRPr="00146EAD" w:rsidTr="009C178A">
            <w:trPr>
              <w:divId w:val="1400632"/>
              <w:tblCellSpacing w:w="15" w:type="dxa"/>
            </w:trPr>
            <w:tc>
              <w:tcPr>
                <w:tcW w:w="202" w:type="pct"/>
                <w:hideMark/>
              </w:tcPr>
              <w:p w:rsidR="009C178A" w:rsidRPr="00146EAD" w:rsidRDefault="009C178A" w:rsidP="009C178A">
                <w:pPr>
                  <w:pStyle w:val="Bibliography"/>
                  <w:rPr>
                    <w:noProof/>
                    <w:rPrChange w:id="581" w:author="Monsuru Adepeju" w:date="2021-02-05T10:06:00Z">
                      <w:rPr>
                        <w:noProof/>
                      </w:rPr>
                    </w:rPrChange>
                  </w:rPr>
                </w:pPr>
                <w:r w:rsidRPr="00146EAD">
                  <w:rPr>
                    <w:noProof/>
                    <w:rPrChange w:id="582" w:author="Monsuru Adepeju" w:date="2021-02-05T10:06:00Z">
                      <w:rPr>
                        <w:noProof/>
                      </w:rPr>
                    </w:rPrChange>
                  </w:rPr>
                  <w:lastRenderedPageBreak/>
                  <w:t xml:space="preserve">[17] </w:t>
                </w:r>
              </w:p>
            </w:tc>
            <w:tc>
              <w:tcPr>
                <w:tcW w:w="0" w:type="auto"/>
                <w:hideMark/>
              </w:tcPr>
              <w:p w:rsidR="009C178A" w:rsidRPr="00146EAD" w:rsidRDefault="009C178A" w:rsidP="009C178A">
                <w:pPr>
                  <w:pStyle w:val="Bibliography"/>
                  <w:rPr>
                    <w:noProof/>
                    <w:rPrChange w:id="583" w:author="Monsuru Adepeju" w:date="2021-02-05T10:06:00Z">
                      <w:rPr>
                        <w:noProof/>
                      </w:rPr>
                    </w:rPrChange>
                  </w:rPr>
                </w:pPr>
                <w:r w:rsidRPr="00146EAD">
                  <w:rPr>
                    <w:rFonts w:ascii="Minion Pro Capt" w:hAnsi="Minion Pro Capt"/>
                    <w:lang w:val="en-GB" w:eastAsia="zh-CN"/>
                    <w:rPrChange w:id="584" w:author="Monsuru Adepeju" w:date="2021-02-05T10:06:00Z">
                      <w:rPr>
                        <w:rFonts w:ascii="Minion Pro Capt" w:hAnsi="Minion Pro Capt"/>
                        <w:lang w:val="en-GB" w:eastAsia="zh-CN"/>
                      </w:rPr>
                    </w:rPrChange>
                  </w:rPr>
                  <w:t xml:space="preserve">Liu. B. (2015) Sentiment analysis: mining opinions, sentiments, and </w:t>
                </w:r>
                <w:proofErr w:type="gramStart"/>
                <w:r w:rsidRPr="00146EAD">
                  <w:rPr>
                    <w:rFonts w:ascii="Minion Pro Capt" w:hAnsi="Minion Pro Capt"/>
                    <w:lang w:val="en-GB" w:eastAsia="zh-CN"/>
                    <w:rPrChange w:id="585" w:author="Monsuru Adepeju" w:date="2021-02-05T10:06:00Z">
                      <w:rPr>
                        <w:rFonts w:ascii="Minion Pro Capt" w:hAnsi="Minion Pro Capt"/>
                        <w:lang w:val="en-GB" w:eastAsia="zh-CN"/>
                      </w:rPr>
                    </w:rPrChange>
                  </w:rPr>
                  <w:t>emotions.,</w:t>
                </w:r>
                <w:proofErr w:type="gramEnd"/>
                <w:r w:rsidRPr="00146EAD">
                  <w:rPr>
                    <w:rFonts w:ascii="Minion Pro Capt" w:hAnsi="Minion Pro Capt"/>
                    <w:lang w:val="en-GB" w:eastAsia="zh-CN"/>
                    <w:rPrChange w:id="586" w:author="Monsuru Adepeju" w:date="2021-02-05T10:06:00Z">
                      <w:rPr>
                        <w:rFonts w:ascii="Minion Pro Capt" w:hAnsi="Minion Pro Capt"/>
                        <w:lang w:val="en-GB" w:eastAsia="zh-CN"/>
                      </w:rPr>
                    </w:rPrChange>
                  </w:rPr>
                  <w:t xml:space="preserve"> Cambridge: Cambridge University Press, 2015.</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587" w:author="Monsuru Adepeju" w:date="2021-02-05T10:06:00Z">
                      <w:rPr>
                        <w:noProof/>
                      </w:rPr>
                    </w:rPrChange>
                  </w:rPr>
                </w:pPr>
                <w:r w:rsidRPr="00146EAD">
                  <w:rPr>
                    <w:noProof/>
                    <w:rPrChange w:id="588" w:author="Monsuru Adepeju" w:date="2021-02-05T10:06:00Z">
                      <w:rPr>
                        <w:noProof/>
                      </w:rPr>
                    </w:rPrChange>
                  </w:rPr>
                  <w:t xml:space="preserve">[18] </w:t>
                </w:r>
              </w:p>
            </w:tc>
            <w:tc>
              <w:tcPr>
                <w:tcW w:w="0" w:type="auto"/>
                <w:hideMark/>
              </w:tcPr>
              <w:p w:rsidR="00361738" w:rsidRPr="00146EAD" w:rsidRDefault="00361738" w:rsidP="00361738">
                <w:pPr>
                  <w:pStyle w:val="Bibliography"/>
                  <w:rPr>
                    <w:rFonts w:ascii="Minion Pro Capt" w:hAnsi="Minion Pro Capt"/>
                    <w:lang w:val="en-GB" w:eastAsia="zh-CN"/>
                    <w:rPrChange w:id="589" w:author="Monsuru Adepeju" w:date="2021-02-05T10:06:00Z">
                      <w:rPr>
                        <w:rFonts w:ascii="Minion Pro Capt" w:hAnsi="Minion Pro Capt"/>
                        <w:lang w:val="en-GB" w:eastAsia="zh-CN"/>
                      </w:rPr>
                    </w:rPrChange>
                  </w:rPr>
                </w:pPr>
                <w:r w:rsidRPr="00146EAD">
                  <w:rPr>
                    <w:rFonts w:ascii="Minion Pro Capt" w:hAnsi="Minion Pro Capt"/>
                    <w:lang w:val="en-GB" w:eastAsia="zh-CN"/>
                    <w:rPrChange w:id="590" w:author="Monsuru Adepeju" w:date="2021-02-05T10:06:00Z">
                      <w:rPr>
                        <w:rFonts w:ascii="Minion Pro Capt" w:hAnsi="Minion Pro Capt"/>
                        <w:lang w:val="en-GB" w:eastAsia="zh-CN"/>
                      </w:rPr>
                    </w:rPrChange>
                  </w:rPr>
                  <w:t xml:space="preserve">Chakraborty, K., Bhatia, S.,  Bhattacharyya, S., </w:t>
                </w:r>
                <w:proofErr w:type="spellStart"/>
                <w:r w:rsidRPr="00146EAD">
                  <w:rPr>
                    <w:rFonts w:ascii="Minion Pro Capt" w:hAnsi="Minion Pro Capt"/>
                    <w:lang w:val="en-GB" w:eastAsia="zh-CN"/>
                    <w:rPrChange w:id="591" w:author="Monsuru Adepeju" w:date="2021-02-05T10:06:00Z">
                      <w:rPr>
                        <w:rFonts w:ascii="Minion Pro Capt" w:hAnsi="Minion Pro Capt"/>
                        <w:lang w:val="en-GB" w:eastAsia="zh-CN"/>
                      </w:rPr>
                    </w:rPrChange>
                  </w:rPr>
                  <w:t>Platos</w:t>
                </w:r>
                <w:proofErr w:type="spellEnd"/>
                <w:r w:rsidRPr="00146EAD">
                  <w:rPr>
                    <w:rFonts w:ascii="Minion Pro Capt" w:hAnsi="Minion Pro Capt"/>
                    <w:lang w:val="en-GB" w:eastAsia="zh-CN"/>
                    <w:rPrChange w:id="592" w:author="Monsuru Adepeju" w:date="2021-02-05T10:06:00Z">
                      <w:rPr>
                        <w:rFonts w:ascii="Minion Pro Capt" w:hAnsi="Minion Pro Capt"/>
                        <w:lang w:val="en-GB" w:eastAsia="zh-CN"/>
                      </w:rPr>
                    </w:rPrChange>
                  </w:rPr>
                  <w:t xml:space="preserve">, J.,  Bag, R. and </w:t>
                </w:r>
                <w:proofErr w:type="spellStart"/>
                <w:r w:rsidRPr="00146EAD">
                  <w:rPr>
                    <w:rFonts w:ascii="Minion Pro Capt" w:hAnsi="Minion Pro Capt"/>
                    <w:lang w:val="en-GB" w:eastAsia="zh-CN"/>
                    <w:rPrChange w:id="593" w:author="Monsuru Adepeju" w:date="2021-02-05T10:06:00Z">
                      <w:rPr>
                        <w:rFonts w:ascii="Minion Pro Capt" w:hAnsi="Minion Pro Capt"/>
                        <w:lang w:val="en-GB" w:eastAsia="zh-CN"/>
                      </w:rPr>
                    </w:rPrChange>
                  </w:rPr>
                  <w:t>Hassanien</w:t>
                </w:r>
                <w:proofErr w:type="spellEnd"/>
                <w:r w:rsidRPr="00146EAD">
                  <w:rPr>
                    <w:rFonts w:ascii="Minion Pro Capt" w:hAnsi="Minion Pro Capt"/>
                    <w:lang w:val="en-GB" w:eastAsia="zh-CN"/>
                    <w:rPrChange w:id="594" w:author="Monsuru Adepeju" w:date="2021-02-05T10:06:00Z">
                      <w:rPr>
                        <w:rFonts w:ascii="Minion Pro Capt" w:hAnsi="Minion Pro Capt"/>
                        <w:lang w:val="en-GB" w:eastAsia="zh-CN"/>
                      </w:rPr>
                    </w:rPrChange>
                  </w:rPr>
                  <w:t xml:space="preserve">, A. E. (2020) </w:t>
                </w:r>
                <w:r w:rsidRPr="002D3BB7">
                  <w:rPr>
                    <w:rFonts w:ascii="Minion Pro Capt" w:hAnsi="Minion Pro Capt"/>
                    <w:lang w:val="en-GB" w:eastAsia="zh-CN"/>
                  </w:rPr>
                  <w:t xml:space="preserve">Sentiment Analysis of COVID-19 tweets by Deep Learning Classifiers-A study to show how popularity is affecting accuracy in social media. </w:t>
                </w:r>
                <w:proofErr w:type="spellStart"/>
                <w:r w:rsidRPr="002D3BB7">
                  <w:rPr>
                    <w:rFonts w:ascii="Minion Pro Capt" w:hAnsi="Minion Pro Capt"/>
                    <w:lang w:val="en-GB" w:eastAsia="zh-CN"/>
                  </w:rPr>
                  <w:t>Appl</w:t>
                </w:r>
                <w:proofErr w:type="spellEnd"/>
                <w:r w:rsidRPr="002D3BB7">
                  <w:rPr>
                    <w:rFonts w:ascii="Minion Pro Capt" w:hAnsi="Minion Pro Capt"/>
                    <w:lang w:val="en-GB" w:eastAsia="zh-CN"/>
                  </w:rPr>
                  <w:t xml:space="preserve"> Soft </w:t>
                </w:r>
                <w:proofErr w:type="spellStart"/>
                <w:r w:rsidRPr="002D3BB7">
                  <w:rPr>
                    <w:rFonts w:ascii="Minion Pro Capt" w:hAnsi="Minion Pro Capt"/>
                    <w:lang w:val="en-GB" w:eastAsia="zh-CN"/>
                  </w:rPr>
                  <w:t>Comput</w:t>
                </w:r>
                <w:proofErr w:type="spellEnd"/>
                <w:proofErr w:type="gramStart"/>
                <w:r w:rsidRPr="002D3BB7">
                  <w:rPr>
                    <w:rFonts w:ascii="Minion Pro Capt" w:hAnsi="Minion Pro Capt"/>
                    <w:lang w:val="en-GB" w:eastAsia="zh-CN"/>
                  </w:rPr>
                  <w:t>,  97</w:t>
                </w:r>
                <w:proofErr w:type="gramEnd"/>
                <w:r w:rsidRPr="002D3BB7">
                  <w:rPr>
                    <w:rFonts w:ascii="Minion Pro Capt" w:hAnsi="Minion Pro Capt"/>
                    <w:lang w:val="en-GB" w:eastAsia="zh-CN"/>
                  </w:rPr>
                  <w:t xml:space="preserve">, 106754. </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595" w:author="Monsuru Adepeju" w:date="2021-02-05T10:06:00Z">
                      <w:rPr>
                        <w:noProof/>
                      </w:rPr>
                    </w:rPrChange>
                  </w:rPr>
                </w:pPr>
                <w:r w:rsidRPr="00146EAD">
                  <w:rPr>
                    <w:noProof/>
                    <w:rPrChange w:id="596" w:author="Monsuru Adepeju" w:date="2021-02-05T10:06:00Z">
                      <w:rPr>
                        <w:noProof/>
                      </w:rPr>
                    </w:rPrChange>
                  </w:rPr>
                  <w:t xml:space="preserve">[19] </w:t>
                </w:r>
              </w:p>
            </w:tc>
            <w:tc>
              <w:tcPr>
                <w:tcW w:w="0" w:type="auto"/>
                <w:hideMark/>
              </w:tcPr>
              <w:p w:rsidR="00361738" w:rsidRPr="00146EAD" w:rsidRDefault="00361738" w:rsidP="00361738">
                <w:pPr>
                  <w:pStyle w:val="Bibliography"/>
                  <w:rPr>
                    <w:noProof/>
                    <w:rPrChange w:id="597" w:author="Monsuru Adepeju" w:date="2021-02-05T10:06:00Z">
                      <w:rPr>
                        <w:noProof/>
                      </w:rPr>
                    </w:rPrChange>
                  </w:rPr>
                </w:pPr>
                <w:proofErr w:type="spellStart"/>
                <w:r w:rsidRPr="00146EAD">
                  <w:rPr>
                    <w:rFonts w:ascii="Minion Pro Capt" w:hAnsi="Minion Pro Capt"/>
                    <w:lang w:val="en-GB" w:eastAsia="zh-CN"/>
                    <w:rPrChange w:id="598" w:author="Monsuru Adepeju" w:date="2021-02-05T10:06:00Z">
                      <w:rPr>
                        <w:rFonts w:ascii="Minion Pro Capt" w:hAnsi="Minion Pro Capt"/>
                        <w:lang w:val="en-GB" w:eastAsia="zh-CN"/>
                      </w:rPr>
                    </w:rPrChange>
                  </w:rPr>
                  <w:t>Xue</w:t>
                </w:r>
                <w:proofErr w:type="spellEnd"/>
                <w:r w:rsidRPr="00146EAD">
                  <w:rPr>
                    <w:rFonts w:ascii="Minion Pro Capt" w:hAnsi="Minion Pro Capt"/>
                    <w:lang w:val="en-GB" w:eastAsia="zh-CN"/>
                    <w:rPrChange w:id="599" w:author="Monsuru Adepeju" w:date="2021-02-05T10:06:00Z">
                      <w:rPr>
                        <w:rFonts w:ascii="Minion Pro Capt" w:hAnsi="Minion Pro Capt"/>
                        <w:lang w:val="en-GB" w:eastAsia="zh-CN"/>
                      </w:rPr>
                    </w:rPrChange>
                  </w:rPr>
                  <w:t>, J., Chen, J., Chen, C., Zheng, C.</w:t>
                </w:r>
                <w:proofErr w:type="gramStart"/>
                <w:r w:rsidRPr="00146EAD">
                  <w:rPr>
                    <w:rFonts w:ascii="Minion Pro Capt" w:hAnsi="Minion Pro Capt"/>
                    <w:lang w:val="en-GB" w:eastAsia="zh-CN"/>
                    <w:rPrChange w:id="600" w:author="Monsuru Adepeju" w:date="2021-02-05T10:06:00Z">
                      <w:rPr>
                        <w:rFonts w:ascii="Minion Pro Capt" w:hAnsi="Minion Pro Capt"/>
                        <w:lang w:val="en-GB" w:eastAsia="zh-CN"/>
                      </w:rPr>
                    </w:rPrChange>
                  </w:rPr>
                  <w:t>,  Li</w:t>
                </w:r>
                <w:proofErr w:type="gramEnd"/>
                <w:r w:rsidRPr="00146EAD">
                  <w:rPr>
                    <w:rFonts w:ascii="Minion Pro Capt" w:hAnsi="Minion Pro Capt"/>
                    <w:lang w:val="en-GB" w:eastAsia="zh-CN"/>
                    <w:rPrChange w:id="601" w:author="Monsuru Adepeju" w:date="2021-02-05T10:06:00Z">
                      <w:rPr>
                        <w:rFonts w:ascii="Minion Pro Capt" w:hAnsi="Minion Pro Capt"/>
                        <w:lang w:val="en-GB" w:eastAsia="zh-CN"/>
                      </w:rPr>
                    </w:rPrChange>
                  </w:rPr>
                  <w:t xml:space="preserve">, S. and Zhu, T. (2020) Public discourse and sentiment during the COVID 19 pandemic: Using Latent </w:t>
                </w:r>
                <w:proofErr w:type="spellStart"/>
                <w:r w:rsidRPr="00146EAD">
                  <w:rPr>
                    <w:rFonts w:ascii="Minion Pro Capt" w:hAnsi="Minion Pro Capt"/>
                    <w:lang w:val="en-GB" w:eastAsia="zh-CN"/>
                    <w:rPrChange w:id="602" w:author="Monsuru Adepeju" w:date="2021-02-05T10:06:00Z">
                      <w:rPr>
                        <w:rFonts w:ascii="Minion Pro Capt" w:hAnsi="Minion Pro Capt"/>
                        <w:lang w:val="en-GB" w:eastAsia="zh-CN"/>
                      </w:rPr>
                    </w:rPrChange>
                  </w:rPr>
                  <w:t>Dirichlet</w:t>
                </w:r>
                <w:proofErr w:type="spellEnd"/>
                <w:r w:rsidRPr="00146EAD">
                  <w:rPr>
                    <w:rFonts w:ascii="Minion Pro Capt" w:hAnsi="Minion Pro Capt"/>
                    <w:lang w:val="en-GB" w:eastAsia="zh-CN"/>
                    <w:rPrChange w:id="603" w:author="Monsuru Adepeju" w:date="2021-02-05T10:06:00Z">
                      <w:rPr>
                        <w:rFonts w:ascii="Minion Pro Capt" w:hAnsi="Minion Pro Capt"/>
                        <w:lang w:val="en-GB" w:eastAsia="zh-CN"/>
                      </w:rPr>
                    </w:rPrChange>
                  </w:rPr>
                  <w:t xml:space="preserve"> Allocation for topic </w:t>
                </w:r>
                <w:proofErr w:type="spellStart"/>
                <w:r w:rsidRPr="00146EAD">
                  <w:rPr>
                    <w:rFonts w:ascii="Minion Pro Capt" w:hAnsi="Minion Pro Capt"/>
                    <w:lang w:val="en-GB" w:eastAsia="zh-CN"/>
                    <w:rPrChange w:id="604" w:author="Monsuru Adepeju" w:date="2021-02-05T10:06:00Z">
                      <w:rPr>
                        <w:rFonts w:ascii="Minion Pro Capt" w:hAnsi="Minion Pro Capt"/>
                        <w:lang w:val="en-GB" w:eastAsia="zh-CN"/>
                      </w:rPr>
                    </w:rPrChange>
                  </w:rPr>
                  <w:t>modeling</w:t>
                </w:r>
                <w:proofErr w:type="spellEnd"/>
                <w:r w:rsidRPr="00146EAD">
                  <w:rPr>
                    <w:rFonts w:ascii="Minion Pro Capt" w:hAnsi="Minion Pro Capt"/>
                    <w:lang w:val="en-GB" w:eastAsia="zh-CN"/>
                    <w:rPrChange w:id="605" w:author="Monsuru Adepeju" w:date="2021-02-05T10:06:00Z">
                      <w:rPr>
                        <w:rFonts w:ascii="Minion Pro Capt" w:hAnsi="Minion Pro Capt"/>
                        <w:lang w:val="en-GB" w:eastAsia="zh-CN"/>
                      </w:rPr>
                    </w:rPrChange>
                  </w:rPr>
                  <w:t xml:space="preserve"> on Twitter. </w:t>
                </w:r>
                <w:proofErr w:type="spellStart"/>
                <w:r w:rsidRPr="00146EAD">
                  <w:rPr>
                    <w:rFonts w:ascii="Minion Pro Capt" w:hAnsi="Minion Pro Capt"/>
                    <w:lang w:val="en-GB" w:eastAsia="zh-CN"/>
                    <w:rPrChange w:id="606" w:author="Monsuru Adepeju" w:date="2021-02-05T10:06:00Z">
                      <w:rPr>
                        <w:rFonts w:ascii="Minion Pro Capt" w:hAnsi="Minion Pro Capt"/>
                        <w:lang w:val="en-GB" w:eastAsia="zh-CN"/>
                      </w:rPr>
                    </w:rPrChange>
                  </w:rPr>
                  <w:t>PLoS</w:t>
                </w:r>
                <w:proofErr w:type="spellEnd"/>
                <w:r w:rsidRPr="00146EAD">
                  <w:rPr>
                    <w:rFonts w:ascii="Minion Pro Capt" w:hAnsi="Minion Pro Capt"/>
                    <w:lang w:val="en-GB" w:eastAsia="zh-CN"/>
                    <w:rPrChange w:id="607" w:author="Monsuru Adepeju" w:date="2021-02-05T10:06:00Z">
                      <w:rPr>
                        <w:rFonts w:ascii="Minion Pro Capt" w:hAnsi="Minion Pro Capt"/>
                        <w:lang w:val="en-GB" w:eastAsia="zh-CN"/>
                      </w:rPr>
                    </w:rPrChange>
                  </w:rPr>
                  <w:t xml:space="preserve"> ONE, 15, e0239441.  </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08" w:author="Monsuru Adepeju" w:date="2021-02-05T10:06:00Z">
                      <w:rPr>
                        <w:noProof/>
                      </w:rPr>
                    </w:rPrChange>
                  </w:rPr>
                </w:pPr>
                <w:r w:rsidRPr="00146EAD">
                  <w:rPr>
                    <w:noProof/>
                    <w:rPrChange w:id="609" w:author="Monsuru Adepeju" w:date="2021-02-05T10:06:00Z">
                      <w:rPr>
                        <w:noProof/>
                      </w:rPr>
                    </w:rPrChange>
                  </w:rPr>
                  <w:t xml:space="preserve">[20] </w:t>
                </w:r>
              </w:p>
            </w:tc>
            <w:tc>
              <w:tcPr>
                <w:tcW w:w="0" w:type="auto"/>
                <w:hideMark/>
              </w:tcPr>
              <w:p w:rsidR="00361738" w:rsidRPr="00146EAD" w:rsidRDefault="00361738" w:rsidP="00361738">
                <w:pPr>
                  <w:pStyle w:val="Bibliography"/>
                  <w:rPr>
                    <w:noProof/>
                    <w:rPrChange w:id="610" w:author="Monsuru Adepeju" w:date="2021-02-05T10:06:00Z">
                      <w:rPr>
                        <w:noProof/>
                      </w:rPr>
                    </w:rPrChange>
                  </w:rPr>
                </w:pPr>
                <w:r w:rsidRPr="00146EAD">
                  <w:rPr>
                    <w:rFonts w:ascii="Minion Pro Capt" w:hAnsi="Minion Pro Capt"/>
                    <w:lang w:val="en-GB" w:eastAsia="zh-CN"/>
                    <w:rPrChange w:id="611" w:author="Monsuru Adepeju" w:date="2021-02-05T10:06:00Z">
                      <w:rPr>
                        <w:rFonts w:ascii="Minion Pro Capt" w:hAnsi="Minion Pro Capt"/>
                        <w:lang w:val="en-GB" w:eastAsia="zh-CN"/>
                      </w:rPr>
                    </w:rPrChange>
                  </w:rPr>
                  <w:t xml:space="preserve">Samuel, J., Ali, G. G. M. N.,  Rahman, M. M., </w:t>
                </w:r>
                <w:proofErr w:type="spellStart"/>
                <w:r w:rsidRPr="00146EAD">
                  <w:rPr>
                    <w:rFonts w:ascii="Minion Pro Capt" w:hAnsi="Minion Pro Capt"/>
                    <w:lang w:val="en-GB" w:eastAsia="zh-CN"/>
                    <w:rPrChange w:id="612" w:author="Monsuru Adepeju" w:date="2021-02-05T10:06:00Z">
                      <w:rPr>
                        <w:rFonts w:ascii="Minion Pro Capt" w:hAnsi="Minion Pro Capt"/>
                        <w:lang w:val="en-GB" w:eastAsia="zh-CN"/>
                      </w:rPr>
                    </w:rPrChange>
                  </w:rPr>
                  <w:t>Esawi</w:t>
                </w:r>
                <w:proofErr w:type="spellEnd"/>
                <w:r w:rsidRPr="00146EAD">
                  <w:rPr>
                    <w:rFonts w:ascii="Minion Pro Capt" w:hAnsi="Minion Pro Capt"/>
                    <w:lang w:val="en-GB" w:eastAsia="zh-CN"/>
                    <w:rPrChange w:id="613" w:author="Monsuru Adepeju" w:date="2021-02-05T10:06:00Z">
                      <w:rPr>
                        <w:rFonts w:ascii="Minion Pro Capt" w:hAnsi="Minion Pro Capt"/>
                        <w:lang w:val="en-GB" w:eastAsia="zh-CN"/>
                      </w:rPr>
                    </w:rPrChange>
                  </w:rPr>
                  <w:t>, E. and Samuel, Y. (2020) COVID-19 Public Sentiment Insights and Machine Learning for Tweets Classification. Information, 11.</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14" w:author="Monsuru Adepeju" w:date="2021-02-05T10:06:00Z">
                      <w:rPr>
                        <w:noProof/>
                      </w:rPr>
                    </w:rPrChange>
                  </w:rPr>
                </w:pPr>
                <w:r w:rsidRPr="00146EAD">
                  <w:rPr>
                    <w:noProof/>
                    <w:rPrChange w:id="615" w:author="Monsuru Adepeju" w:date="2021-02-05T10:06:00Z">
                      <w:rPr>
                        <w:noProof/>
                      </w:rPr>
                    </w:rPrChange>
                  </w:rPr>
                  <w:t xml:space="preserve">[21] </w:t>
                </w:r>
              </w:p>
            </w:tc>
            <w:tc>
              <w:tcPr>
                <w:tcW w:w="0" w:type="auto"/>
                <w:hideMark/>
              </w:tcPr>
              <w:p w:rsidR="00361738" w:rsidRPr="00146EAD" w:rsidRDefault="00361738" w:rsidP="00361738">
                <w:pPr>
                  <w:pStyle w:val="Bibliography"/>
                  <w:rPr>
                    <w:noProof/>
                    <w:rPrChange w:id="616" w:author="Monsuru Adepeju" w:date="2021-02-05T10:06:00Z">
                      <w:rPr>
                        <w:noProof/>
                      </w:rPr>
                    </w:rPrChange>
                  </w:rPr>
                </w:pPr>
                <w:r w:rsidRPr="00146EAD">
                  <w:rPr>
                    <w:rFonts w:ascii="Minion Pro Capt" w:hAnsi="Minion Pro Capt"/>
                    <w:lang w:val="en-GB" w:eastAsia="zh-CN"/>
                    <w:rPrChange w:id="617" w:author="Monsuru Adepeju" w:date="2021-02-05T10:06:00Z">
                      <w:rPr>
                        <w:rFonts w:ascii="Minion Pro Capt" w:hAnsi="Minion Pro Capt"/>
                        <w:lang w:val="en-GB" w:eastAsia="zh-CN"/>
                      </w:rPr>
                    </w:rPrChange>
                  </w:rPr>
                  <w:t>Nikolovska, M.</w:t>
                </w:r>
                <w:proofErr w:type="gramStart"/>
                <w:r w:rsidRPr="00146EAD">
                  <w:rPr>
                    <w:rFonts w:ascii="Minion Pro Capt" w:hAnsi="Minion Pro Capt"/>
                    <w:lang w:val="en-GB" w:eastAsia="zh-CN"/>
                    <w:rPrChange w:id="618" w:author="Monsuru Adepeju" w:date="2021-02-05T10:06:00Z">
                      <w:rPr>
                        <w:rFonts w:ascii="Minion Pro Capt" w:hAnsi="Minion Pro Capt"/>
                        <w:lang w:val="en-GB" w:eastAsia="zh-CN"/>
                      </w:rPr>
                    </w:rPrChange>
                  </w:rPr>
                  <w:t>,  Johnson</w:t>
                </w:r>
                <w:proofErr w:type="gramEnd"/>
                <w:r w:rsidRPr="00146EAD">
                  <w:rPr>
                    <w:rFonts w:ascii="Minion Pro Capt" w:hAnsi="Minion Pro Capt"/>
                    <w:lang w:val="en-GB" w:eastAsia="zh-CN"/>
                    <w:rPrChange w:id="619" w:author="Monsuru Adepeju" w:date="2021-02-05T10:06:00Z">
                      <w:rPr>
                        <w:rFonts w:ascii="Minion Pro Capt" w:hAnsi="Minion Pro Capt"/>
                        <w:lang w:val="en-GB" w:eastAsia="zh-CN"/>
                      </w:rPr>
                    </w:rPrChange>
                  </w:rPr>
                  <w:t xml:space="preserve">, S. and </w:t>
                </w:r>
                <w:proofErr w:type="spellStart"/>
                <w:r w:rsidRPr="00146EAD">
                  <w:rPr>
                    <w:rFonts w:ascii="Minion Pro Capt" w:hAnsi="Minion Pro Capt"/>
                    <w:lang w:val="en-GB" w:eastAsia="zh-CN"/>
                    <w:rPrChange w:id="620" w:author="Monsuru Adepeju" w:date="2021-02-05T10:06:00Z">
                      <w:rPr>
                        <w:rFonts w:ascii="Minion Pro Capt" w:hAnsi="Minion Pro Capt"/>
                        <w:lang w:val="en-GB" w:eastAsia="zh-CN"/>
                      </w:rPr>
                    </w:rPrChange>
                  </w:rPr>
                  <w:t>Ekblom</w:t>
                </w:r>
                <w:proofErr w:type="spellEnd"/>
                <w:r w:rsidRPr="00146EAD">
                  <w:rPr>
                    <w:rFonts w:ascii="Minion Pro Capt" w:hAnsi="Minion Pro Capt"/>
                    <w:lang w:val="en-GB" w:eastAsia="zh-CN"/>
                    <w:rPrChange w:id="621" w:author="Monsuru Adepeju" w:date="2021-02-05T10:06:00Z">
                      <w:rPr>
                        <w:rFonts w:ascii="Minion Pro Capt" w:hAnsi="Minion Pro Capt"/>
                        <w:lang w:val="en-GB" w:eastAsia="zh-CN"/>
                      </w:rPr>
                    </w:rPrChange>
                  </w:rPr>
                  <w:t>, P. (2020) “Show this thread”: policing, disruption and mobilisation through Twitter. An analysis of UK law enforcement tweeting practices during the Covid-19 pandemic. Crime Science</w:t>
                </w:r>
                <w:proofErr w:type="gramStart"/>
                <w:r w:rsidRPr="00146EAD">
                  <w:rPr>
                    <w:rFonts w:ascii="Minion Pro Capt" w:hAnsi="Minion Pro Capt"/>
                    <w:lang w:val="en-GB" w:eastAsia="zh-CN"/>
                    <w:rPrChange w:id="622" w:author="Monsuru Adepeju" w:date="2021-02-05T10:06:00Z">
                      <w:rPr>
                        <w:rFonts w:ascii="Minion Pro Capt" w:hAnsi="Minion Pro Capt"/>
                        <w:lang w:val="en-GB" w:eastAsia="zh-CN"/>
                      </w:rPr>
                    </w:rPrChange>
                  </w:rPr>
                  <w:t>,  9</w:t>
                </w:r>
                <w:proofErr w:type="gramEnd"/>
                <w:r w:rsidRPr="00146EAD">
                  <w:rPr>
                    <w:rFonts w:ascii="Minion Pro Capt" w:hAnsi="Minion Pro Capt"/>
                    <w:lang w:val="en-GB" w:eastAsia="zh-CN"/>
                    <w:rPrChange w:id="623" w:author="Monsuru Adepeju" w:date="2021-02-05T10:06:00Z">
                      <w:rPr>
                        <w:rFonts w:ascii="Minion Pro Capt" w:hAnsi="Minion Pro Capt"/>
                        <w:lang w:val="en-GB" w:eastAsia="zh-CN"/>
                      </w:rPr>
                    </w:rPrChange>
                  </w:rPr>
                  <w:t>, 20.</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24" w:author="Monsuru Adepeju" w:date="2021-02-05T10:06:00Z">
                      <w:rPr>
                        <w:noProof/>
                      </w:rPr>
                    </w:rPrChange>
                  </w:rPr>
                </w:pPr>
                <w:r w:rsidRPr="00146EAD">
                  <w:rPr>
                    <w:noProof/>
                    <w:rPrChange w:id="625" w:author="Monsuru Adepeju" w:date="2021-02-05T10:06:00Z">
                      <w:rPr>
                        <w:noProof/>
                      </w:rPr>
                    </w:rPrChange>
                  </w:rPr>
                  <w:t xml:space="preserve">[22] </w:t>
                </w:r>
              </w:p>
            </w:tc>
            <w:tc>
              <w:tcPr>
                <w:tcW w:w="0" w:type="auto"/>
                <w:hideMark/>
              </w:tcPr>
              <w:p w:rsidR="00361738" w:rsidRPr="00146EAD" w:rsidRDefault="00361738" w:rsidP="00361738">
                <w:pPr>
                  <w:pStyle w:val="Bibliography"/>
                  <w:rPr>
                    <w:rFonts w:ascii="Minion Pro Capt" w:hAnsi="Minion Pro Capt"/>
                    <w:lang w:val="en-GB" w:eastAsia="zh-CN"/>
                    <w:rPrChange w:id="626" w:author="Monsuru Adepeju" w:date="2021-02-05T10:06:00Z">
                      <w:rPr>
                        <w:rFonts w:ascii="Minion Pro Capt" w:hAnsi="Minion Pro Capt"/>
                        <w:lang w:val="en-GB" w:eastAsia="zh-CN"/>
                      </w:rPr>
                    </w:rPrChange>
                  </w:rPr>
                </w:pPr>
                <w:proofErr w:type="spellStart"/>
                <w:r w:rsidRPr="00146EAD">
                  <w:rPr>
                    <w:rFonts w:ascii="Minion Pro Capt" w:hAnsi="Minion Pro Capt"/>
                    <w:lang w:val="en-GB" w:eastAsia="zh-CN"/>
                    <w:rPrChange w:id="627" w:author="Monsuru Adepeju" w:date="2021-02-05T10:06:00Z">
                      <w:rPr>
                        <w:rFonts w:ascii="Minion Pro Capt" w:hAnsi="Minion Pro Capt"/>
                        <w:lang w:val="en-GB" w:eastAsia="zh-CN"/>
                      </w:rPr>
                    </w:rPrChange>
                  </w:rPr>
                  <w:t>Heverin</w:t>
                </w:r>
                <w:proofErr w:type="spellEnd"/>
                <w:r w:rsidRPr="00146EAD">
                  <w:rPr>
                    <w:rFonts w:ascii="Minion Pro Capt" w:hAnsi="Minion Pro Capt"/>
                    <w:lang w:val="en-GB" w:eastAsia="zh-CN"/>
                    <w:rPrChange w:id="628" w:author="Monsuru Adepeju" w:date="2021-02-05T10:06:00Z">
                      <w:rPr>
                        <w:rFonts w:ascii="Minion Pro Capt" w:hAnsi="Minion Pro Capt"/>
                        <w:lang w:val="en-GB" w:eastAsia="zh-CN"/>
                      </w:rPr>
                    </w:rPrChange>
                  </w:rPr>
                  <w:t xml:space="preserve">, T. and Zach, L. (2010) Twitter for city police department information sharing. In Proceedings of the American Society for Information Science and Technology, 47, 1-7.  </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29" w:author="Monsuru Adepeju" w:date="2021-02-05T10:06:00Z">
                      <w:rPr>
                        <w:noProof/>
                      </w:rPr>
                    </w:rPrChange>
                  </w:rPr>
                </w:pPr>
                <w:r w:rsidRPr="00146EAD">
                  <w:rPr>
                    <w:noProof/>
                    <w:rPrChange w:id="630" w:author="Monsuru Adepeju" w:date="2021-02-05T10:06:00Z">
                      <w:rPr>
                        <w:noProof/>
                      </w:rPr>
                    </w:rPrChange>
                  </w:rPr>
                  <w:t xml:space="preserve">[23] </w:t>
                </w:r>
              </w:p>
            </w:tc>
            <w:tc>
              <w:tcPr>
                <w:tcW w:w="0" w:type="auto"/>
                <w:hideMark/>
              </w:tcPr>
              <w:p w:rsidR="00361738" w:rsidRPr="00146EAD" w:rsidRDefault="00361738" w:rsidP="00361738">
                <w:pPr>
                  <w:pStyle w:val="Bibliography"/>
                  <w:rPr>
                    <w:noProof/>
                    <w:rPrChange w:id="631" w:author="Monsuru Adepeju" w:date="2021-02-05T10:06:00Z">
                      <w:rPr>
                        <w:noProof/>
                      </w:rPr>
                    </w:rPrChange>
                  </w:rPr>
                </w:pPr>
                <w:r w:rsidRPr="00146EAD">
                  <w:rPr>
                    <w:rFonts w:ascii="Minion Pro Capt" w:hAnsi="Minion Pro Capt"/>
                    <w:lang w:val="en-GB" w:eastAsia="zh-CN"/>
                    <w:rPrChange w:id="632" w:author="Monsuru Adepeju" w:date="2021-02-05T10:06:00Z">
                      <w:rPr>
                        <w:rFonts w:ascii="Minion Pro Capt" w:hAnsi="Minion Pro Capt"/>
                        <w:lang w:val="en-GB" w:eastAsia="zh-CN"/>
                      </w:rPr>
                    </w:rPrChange>
                  </w:rPr>
                  <w:t xml:space="preserve">Crump, J. (2011) What are the police doing on Twitter? Social media, the police and the public. Policy &amp; Internet, 3, 1–27.  </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33" w:author="Monsuru Adepeju" w:date="2021-02-05T10:06:00Z">
                      <w:rPr>
                        <w:noProof/>
                      </w:rPr>
                    </w:rPrChange>
                  </w:rPr>
                </w:pPr>
                <w:r w:rsidRPr="00146EAD">
                  <w:rPr>
                    <w:noProof/>
                    <w:rPrChange w:id="634" w:author="Monsuru Adepeju" w:date="2021-02-05T10:06:00Z">
                      <w:rPr>
                        <w:noProof/>
                      </w:rPr>
                    </w:rPrChange>
                  </w:rPr>
                  <w:t xml:space="preserve">[24] </w:t>
                </w:r>
              </w:p>
            </w:tc>
            <w:tc>
              <w:tcPr>
                <w:tcW w:w="0" w:type="auto"/>
                <w:hideMark/>
              </w:tcPr>
              <w:p w:rsidR="00361738" w:rsidRPr="00146EAD" w:rsidRDefault="00361738" w:rsidP="00361738">
                <w:pPr>
                  <w:pStyle w:val="Bibliography"/>
                  <w:rPr>
                    <w:noProof/>
                    <w:rPrChange w:id="635" w:author="Monsuru Adepeju" w:date="2021-02-05T10:06:00Z">
                      <w:rPr>
                        <w:noProof/>
                      </w:rPr>
                    </w:rPrChange>
                  </w:rPr>
                </w:pPr>
                <w:r w:rsidRPr="00146EAD">
                  <w:rPr>
                    <w:rFonts w:ascii="Minion Pro Capt" w:hAnsi="Minion Pro Capt"/>
                    <w:lang w:val="en-GB" w:eastAsia="zh-CN"/>
                    <w:rPrChange w:id="636" w:author="Monsuru Adepeju" w:date="2021-02-05T10:06:00Z">
                      <w:rPr>
                        <w:rFonts w:ascii="Minion Pro Capt" w:hAnsi="Minion Pro Capt"/>
                        <w:lang w:val="en-GB" w:eastAsia="zh-CN"/>
                      </w:rPr>
                    </w:rPrChange>
                  </w:rPr>
                  <w:t>Lieberman, J. D.</w:t>
                </w:r>
                <w:proofErr w:type="gramStart"/>
                <w:r w:rsidRPr="00146EAD">
                  <w:rPr>
                    <w:rFonts w:ascii="Minion Pro Capt" w:hAnsi="Minion Pro Capt"/>
                    <w:lang w:val="en-GB" w:eastAsia="zh-CN"/>
                    <w:rPrChange w:id="637" w:author="Monsuru Adepeju" w:date="2021-02-05T10:06:00Z">
                      <w:rPr>
                        <w:rFonts w:ascii="Minion Pro Capt" w:hAnsi="Minion Pro Capt"/>
                        <w:lang w:val="en-GB" w:eastAsia="zh-CN"/>
                      </w:rPr>
                    </w:rPrChange>
                  </w:rPr>
                  <w:t xml:space="preserve">,  </w:t>
                </w:r>
                <w:proofErr w:type="spellStart"/>
                <w:r w:rsidRPr="00146EAD">
                  <w:rPr>
                    <w:rFonts w:ascii="Minion Pro Capt" w:hAnsi="Minion Pro Capt"/>
                    <w:lang w:val="en-GB" w:eastAsia="zh-CN"/>
                    <w:rPrChange w:id="638" w:author="Monsuru Adepeju" w:date="2021-02-05T10:06:00Z">
                      <w:rPr>
                        <w:rFonts w:ascii="Minion Pro Capt" w:hAnsi="Minion Pro Capt"/>
                        <w:lang w:val="en-GB" w:eastAsia="zh-CN"/>
                      </w:rPr>
                    </w:rPrChange>
                  </w:rPr>
                  <w:t>Koetzle</w:t>
                </w:r>
                <w:proofErr w:type="spellEnd"/>
                <w:proofErr w:type="gramEnd"/>
                <w:r w:rsidRPr="00146EAD">
                  <w:rPr>
                    <w:rFonts w:ascii="Minion Pro Capt" w:hAnsi="Minion Pro Capt"/>
                    <w:lang w:val="en-GB" w:eastAsia="zh-CN"/>
                    <w:rPrChange w:id="639" w:author="Monsuru Adepeju" w:date="2021-02-05T10:06:00Z">
                      <w:rPr>
                        <w:rFonts w:ascii="Minion Pro Capt" w:hAnsi="Minion Pro Capt"/>
                        <w:lang w:val="en-GB" w:eastAsia="zh-CN"/>
                      </w:rPr>
                    </w:rPrChange>
                  </w:rPr>
                  <w:t xml:space="preserve">, D. and </w:t>
                </w:r>
                <w:proofErr w:type="spellStart"/>
                <w:r w:rsidRPr="00146EAD">
                  <w:rPr>
                    <w:rFonts w:ascii="Minion Pro Capt" w:hAnsi="Minion Pro Capt"/>
                    <w:lang w:val="en-GB" w:eastAsia="zh-CN"/>
                    <w:rPrChange w:id="640" w:author="Monsuru Adepeju" w:date="2021-02-05T10:06:00Z">
                      <w:rPr>
                        <w:rFonts w:ascii="Minion Pro Capt" w:hAnsi="Minion Pro Capt"/>
                        <w:lang w:val="en-GB" w:eastAsia="zh-CN"/>
                      </w:rPr>
                    </w:rPrChange>
                  </w:rPr>
                  <w:t>Sakiyama</w:t>
                </w:r>
                <w:proofErr w:type="spellEnd"/>
                <w:r w:rsidRPr="00146EAD">
                  <w:rPr>
                    <w:rFonts w:ascii="Minion Pro Capt" w:hAnsi="Minion Pro Capt"/>
                    <w:lang w:val="en-GB" w:eastAsia="zh-CN"/>
                    <w:rPrChange w:id="641" w:author="Monsuru Adepeju" w:date="2021-02-05T10:06:00Z">
                      <w:rPr>
                        <w:rFonts w:ascii="Minion Pro Capt" w:hAnsi="Minion Pro Capt"/>
                        <w:lang w:val="en-GB" w:eastAsia="zh-CN"/>
                      </w:rPr>
                    </w:rPrChange>
                  </w:rPr>
                  <w:t>, M. (2013) Police departments’ use of Facebook: patterns and policy issues. Police quarterly, 16, 438–462.</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42" w:author="Monsuru Adepeju" w:date="2021-02-05T10:06:00Z">
                      <w:rPr>
                        <w:noProof/>
                      </w:rPr>
                    </w:rPrChange>
                  </w:rPr>
                </w:pPr>
                <w:r w:rsidRPr="00146EAD">
                  <w:rPr>
                    <w:noProof/>
                    <w:rPrChange w:id="643" w:author="Monsuru Adepeju" w:date="2021-02-05T10:06:00Z">
                      <w:rPr>
                        <w:noProof/>
                      </w:rPr>
                    </w:rPrChange>
                  </w:rPr>
                  <w:t xml:space="preserve">[25] </w:t>
                </w:r>
              </w:p>
            </w:tc>
            <w:tc>
              <w:tcPr>
                <w:tcW w:w="0" w:type="auto"/>
                <w:hideMark/>
              </w:tcPr>
              <w:p w:rsidR="00361738" w:rsidRPr="00146EAD" w:rsidRDefault="00361738" w:rsidP="00361738">
                <w:pPr>
                  <w:pStyle w:val="Bibliography"/>
                  <w:rPr>
                    <w:noProof/>
                    <w:rPrChange w:id="644" w:author="Monsuru Adepeju" w:date="2021-02-05T10:06:00Z">
                      <w:rPr>
                        <w:noProof/>
                      </w:rPr>
                    </w:rPrChange>
                  </w:rPr>
                </w:pPr>
                <w:r w:rsidRPr="00146EAD">
                  <w:rPr>
                    <w:rFonts w:ascii="Minion Pro Capt" w:hAnsi="Minion Pro Capt"/>
                    <w:lang w:val="en-GB" w:eastAsia="zh-CN"/>
                    <w:rPrChange w:id="645" w:author="Monsuru Adepeju" w:date="2021-02-05T10:06:00Z">
                      <w:rPr>
                        <w:rFonts w:ascii="Minion Pro Capt" w:hAnsi="Minion Pro Capt"/>
                        <w:lang w:val="en-GB" w:eastAsia="zh-CN"/>
                      </w:rPr>
                    </w:rPrChange>
                  </w:rPr>
                  <w:t xml:space="preserve">Kearney, M. W. (2019) </w:t>
                </w:r>
                <w:proofErr w:type="spellStart"/>
                <w:r w:rsidRPr="00146EAD">
                  <w:rPr>
                    <w:rFonts w:ascii="Minion Pro Capt" w:hAnsi="Minion Pro Capt"/>
                    <w:lang w:val="en-GB" w:eastAsia="zh-CN"/>
                    <w:rPrChange w:id="646" w:author="Monsuru Adepeju" w:date="2021-02-05T10:06:00Z">
                      <w:rPr>
                        <w:rFonts w:ascii="Minion Pro Capt" w:hAnsi="Minion Pro Capt"/>
                        <w:lang w:val="en-GB" w:eastAsia="zh-CN"/>
                      </w:rPr>
                    </w:rPrChange>
                  </w:rPr>
                  <w:t>rtweet</w:t>
                </w:r>
                <w:proofErr w:type="spellEnd"/>
                <w:r w:rsidRPr="00146EAD">
                  <w:rPr>
                    <w:rFonts w:ascii="Minion Pro Capt" w:hAnsi="Minion Pro Capt"/>
                    <w:lang w:val="en-GB" w:eastAsia="zh-CN"/>
                    <w:rPrChange w:id="647" w:author="Monsuru Adepeju" w:date="2021-02-05T10:06:00Z">
                      <w:rPr>
                        <w:rFonts w:ascii="Minion Pro Capt" w:hAnsi="Minion Pro Capt"/>
                        <w:lang w:val="en-GB" w:eastAsia="zh-CN"/>
                      </w:rPr>
                    </w:rPrChange>
                  </w:rPr>
                  <w:t xml:space="preserve">: Collecting and </w:t>
                </w:r>
                <w:proofErr w:type="spellStart"/>
                <w:r w:rsidRPr="00146EAD">
                  <w:rPr>
                    <w:rFonts w:ascii="Minion Pro Capt" w:hAnsi="Minion Pro Capt"/>
                    <w:lang w:val="en-GB" w:eastAsia="zh-CN"/>
                    <w:rPrChange w:id="648" w:author="Monsuru Adepeju" w:date="2021-02-05T10:06:00Z">
                      <w:rPr>
                        <w:rFonts w:ascii="Minion Pro Capt" w:hAnsi="Minion Pro Capt"/>
                        <w:lang w:val="en-GB" w:eastAsia="zh-CN"/>
                      </w:rPr>
                    </w:rPrChange>
                  </w:rPr>
                  <w:t>analyzing</w:t>
                </w:r>
                <w:proofErr w:type="spellEnd"/>
                <w:r w:rsidRPr="00146EAD">
                  <w:rPr>
                    <w:rFonts w:ascii="Minion Pro Capt" w:hAnsi="Minion Pro Capt"/>
                    <w:lang w:val="en-GB" w:eastAsia="zh-CN"/>
                    <w:rPrChange w:id="649" w:author="Monsuru Adepeju" w:date="2021-02-05T10:06:00Z">
                      <w:rPr>
                        <w:rFonts w:ascii="Minion Pro Capt" w:hAnsi="Minion Pro Capt"/>
                        <w:lang w:val="en-GB" w:eastAsia="zh-CN"/>
                      </w:rPr>
                    </w:rPrChange>
                  </w:rPr>
                  <w:t xml:space="preserve"> Twitter data. Journal of Open Source Software, 4</w:t>
                </w:r>
                <w:proofErr w:type="gramStart"/>
                <w:r w:rsidRPr="00146EAD">
                  <w:rPr>
                    <w:rFonts w:ascii="Minion Pro Capt" w:hAnsi="Minion Pro Capt"/>
                    <w:lang w:val="en-GB" w:eastAsia="zh-CN"/>
                    <w:rPrChange w:id="650" w:author="Monsuru Adepeju" w:date="2021-02-05T10:06:00Z">
                      <w:rPr>
                        <w:rFonts w:ascii="Minion Pro Capt" w:hAnsi="Minion Pro Capt"/>
                        <w:lang w:val="en-GB" w:eastAsia="zh-CN"/>
                      </w:rPr>
                    </w:rPrChange>
                  </w:rPr>
                  <w:t>,  1829</w:t>
                </w:r>
                <w:proofErr w:type="gramEnd"/>
                <w:r w:rsidRPr="00146EAD">
                  <w:rPr>
                    <w:rFonts w:ascii="Minion Pro Capt" w:hAnsi="Minion Pro Capt"/>
                    <w:lang w:val="en-GB" w:eastAsia="zh-CN"/>
                    <w:rPrChange w:id="651" w:author="Monsuru Adepeju" w:date="2021-02-05T10:06:00Z">
                      <w:rPr>
                        <w:rFonts w:ascii="Minion Pro Capt" w:hAnsi="Minion Pro Capt"/>
                        <w:lang w:val="en-GB" w:eastAsia="zh-CN"/>
                      </w:rPr>
                    </w:rPrChange>
                  </w:rPr>
                  <w:t>.</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52" w:author="Monsuru Adepeju" w:date="2021-02-05T10:06:00Z">
                      <w:rPr>
                        <w:noProof/>
                      </w:rPr>
                    </w:rPrChange>
                  </w:rPr>
                </w:pPr>
                <w:r w:rsidRPr="00146EAD">
                  <w:rPr>
                    <w:noProof/>
                    <w:rPrChange w:id="653" w:author="Monsuru Adepeju" w:date="2021-02-05T10:06:00Z">
                      <w:rPr>
                        <w:noProof/>
                      </w:rPr>
                    </w:rPrChange>
                  </w:rPr>
                  <w:t xml:space="preserve">[26] </w:t>
                </w:r>
              </w:p>
            </w:tc>
            <w:tc>
              <w:tcPr>
                <w:tcW w:w="0" w:type="auto"/>
                <w:hideMark/>
              </w:tcPr>
              <w:p w:rsidR="00361738" w:rsidRPr="00146EAD" w:rsidRDefault="00361738" w:rsidP="00361738">
                <w:pPr>
                  <w:pStyle w:val="Bibliography"/>
                  <w:rPr>
                    <w:noProof/>
                    <w:rPrChange w:id="654" w:author="Monsuru Adepeju" w:date="2021-02-05T10:06:00Z">
                      <w:rPr>
                        <w:noProof/>
                      </w:rPr>
                    </w:rPrChange>
                  </w:rPr>
                </w:pPr>
                <w:r w:rsidRPr="00146EAD">
                  <w:rPr>
                    <w:rFonts w:ascii="Minion Pro Capt" w:hAnsi="Minion Pro Capt"/>
                    <w:lang w:val="en-GB" w:eastAsia="zh-CN"/>
                    <w:rPrChange w:id="655" w:author="Monsuru Adepeju" w:date="2021-02-05T10:06:00Z">
                      <w:rPr>
                        <w:rFonts w:ascii="Minion Pro Capt" w:hAnsi="Minion Pro Capt"/>
                        <w:lang w:val="en-GB" w:eastAsia="zh-CN"/>
                      </w:rPr>
                    </w:rPrChange>
                  </w:rPr>
                  <w:t>Office of National Statistics (2015) Major Towns and Cities (December 2015) Names and Codes in England and Wales. London, 2015.</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56" w:author="Monsuru Adepeju" w:date="2021-02-05T10:06:00Z">
                      <w:rPr>
                        <w:noProof/>
                      </w:rPr>
                    </w:rPrChange>
                  </w:rPr>
                </w:pPr>
                <w:r w:rsidRPr="00146EAD">
                  <w:rPr>
                    <w:noProof/>
                    <w:rPrChange w:id="657" w:author="Monsuru Adepeju" w:date="2021-02-05T10:06:00Z">
                      <w:rPr>
                        <w:noProof/>
                      </w:rPr>
                    </w:rPrChange>
                  </w:rPr>
                  <w:t xml:space="preserve">[27] </w:t>
                </w:r>
              </w:p>
            </w:tc>
            <w:tc>
              <w:tcPr>
                <w:tcW w:w="0" w:type="auto"/>
                <w:hideMark/>
              </w:tcPr>
              <w:p w:rsidR="00361738" w:rsidRPr="00146EAD" w:rsidRDefault="00361738" w:rsidP="00361738">
                <w:pPr>
                  <w:pStyle w:val="Bibliography"/>
                  <w:rPr>
                    <w:rFonts w:ascii="Minion Pro Capt" w:hAnsi="Minion Pro Capt"/>
                    <w:lang w:val="en-GB" w:eastAsia="zh-CN"/>
                    <w:rPrChange w:id="658" w:author="Monsuru Adepeju" w:date="2021-02-05T10:06:00Z">
                      <w:rPr>
                        <w:rFonts w:ascii="Minion Pro Capt" w:hAnsi="Minion Pro Capt"/>
                        <w:lang w:val="en-GB" w:eastAsia="zh-CN"/>
                      </w:rPr>
                    </w:rPrChange>
                  </w:rPr>
                </w:pPr>
                <w:proofErr w:type="spellStart"/>
                <w:r w:rsidRPr="00146EAD">
                  <w:rPr>
                    <w:rFonts w:ascii="Minion Pro Capt" w:hAnsi="Minion Pro Capt"/>
                    <w:lang w:val="en-GB" w:eastAsia="zh-CN"/>
                    <w:rPrChange w:id="659" w:author="Monsuru Adepeju" w:date="2021-02-05T10:06:00Z">
                      <w:rPr>
                        <w:rFonts w:ascii="Minion Pro Capt" w:hAnsi="Minion Pro Capt"/>
                        <w:lang w:val="en-GB" w:eastAsia="zh-CN"/>
                      </w:rPr>
                    </w:rPrChange>
                  </w:rPr>
                  <w:t>Silge</w:t>
                </w:r>
                <w:proofErr w:type="spellEnd"/>
                <w:r w:rsidRPr="00146EAD">
                  <w:rPr>
                    <w:rFonts w:ascii="Minion Pro Capt" w:hAnsi="Minion Pro Capt"/>
                    <w:lang w:val="en-GB" w:eastAsia="zh-CN"/>
                    <w:rPrChange w:id="660" w:author="Monsuru Adepeju" w:date="2021-02-05T10:06:00Z">
                      <w:rPr>
                        <w:rFonts w:ascii="Minion Pro Capt" w:hAnsi="Minion Pro Capt"/>
                        <w:lang w:val="en-GB" w:eastAsia="zh-CN"/>
                      </w:rPr>
                    </w:rPrChange>
                  </w:rPr>
                  <w:t xml:space="preserve">, J. and Robinson, D. (2016) </w:t>
                </w:r>
                <w:proofErr w:type="spellStart"/>
                <w:r w:rsidRPr="00146EAD">
                  <w:rPr>
                    <w:rFonts w:ascii="Minion Pro Capt" w:hAnsi="Minion Pro Capt"/>
                    <w:lang w:val="en-GB" w:eastAsia="zh-CN"/>
                    <w:rPrChange w:id="661" w:author="Monsuru Adepeju" w:date="2021-02-05T10:06:00Z">
                      <w:rPr>
                        <w:rFonts w:ascii="Minion Pro Capt" w:hAnsi="Minion Pro Capt"/>
                        <w:lang w:val="en-GB" w:eastAsia="zh-CN"/>
                      </w:rPr>
                    </w:rPrChange>
                  </w:rPr>
                  <w:t>tidytext</w:t>
                </w:r>
                <w:proofErr w:type="spellEnd"/>
                <w:r w:rsidRPr="00146EAD">
                  <w:rPr>
                    <w:rFonts w:ascii="Minion Pro Capt" w:hAnsi="Minion Pro Capt"/>
                    <w:lang w:val="en-GB" w:eastAsia="zh-CN"/>
                    <w:rPrChange w:id="662" w:author="Monsuru Adepeju" w:date="2021-02-05T10:06:00Z">
                      <w:rPr>
                        <w:rFonts w:ascii="Minion Pro Capt" w:hAnsi="Minion Pro Capt"/>
                        <w:lang w:val="en-GB" w:eastAsia="zh-CN"/>
                      </w:rPr>
                    </w:rPrChange>
                  </w:rPr>
                  <w:t xml:space="preserve">: Text mining and analysis using tidy data principles in R. Journal of Open Source Software, 1, 37. </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63" w:author="Monsuru Adepeju" w:date="2021-02-05T10:06:00Z">
                      <w:rPr>
                        <w:noProof/>
                      </w:rPr>
                    </w:rPrChange>
                  </w:rPr>
                </w:pPr>
                <w:r w:rsidRPr="00146EAD">
                  <w:rPr>
                    <w:noProof/>
                    <w:rPrChange w:id="664" w:author="Monsuru Adepeju" w:date="2021-02-05T10:06:00Z">
                      <w:rPr>
                        <w:noProof/>
                      </w:rPr>
                    </w:rPrChange>
                  </w:rPr>
                  <w:t xml:space="preserve">[28] </w:t>
                </w:r>
              </w:p>
            </w:tc>
            <w:tc>
              <w:tcPr>
                <w:tcW w:w="0" w:type="auto"/>
                <w:hideMark/>
              </w:tcPr>
              <w:p w:rsidR="00361738" w:rsidRPr="00146EAD" w:rsidRDefault="00361738" w:rsidP="00361738">
                <w:pPr>
                  <w:pStyle w:val="Bibliography"/>
                  <w:rPr>
                    <w:noProof/>
                    <w:rPrChange w:id="665" w:author="Monsuru Adepeju" w:date="2021-02-05T10:06:00Z">
                      <w:rPr>
                        <w:noProof/>
                      </w:rPr>
                    </w:rPrChange>
                  </w:rPr>
                </w:pPr>
                <w:r w:rsidRPr="00146EAD">
                  <w:rPr>
                    <w:rFonts w:ascii="Minion Pro Capt" w:hAnsi="Minion Pro Capt"/>
                    <w:lang w:val="en-GB" w:eastAsia="zh-CN"/>
                    <w:rPrChange w:id="666" w:author="Monsuru Adepeju" w:date="2021-02-05T10:06:00Z">
                      <w:rPr>
                        <w:rFonts w:ascii="Minion Pro Capt" w:hAnsi="Minion Pro Capt"/>
                        <w:lang w:val="en-GB" w:eastAsia="zh-CN"/>
                      </w:rPr>
                    </w:rPrChange>
                  </w:rPr>
                  <w:t xml:space="preserve">Nielsen, F. (2011) A New ANEW: Evaluation of a Word List for Sentiment Analysis in Microblogs. </w:t>
                </w:r>
                <w:proofErr w:type="gramStart"/>
                <w:r w:rsidRPr="00146EAD">
                  <w:rPr>
                    <w:rFonts w:ascii="Minion Pro Capt" w:hAnsi="Minion Pro Capt"/>
                    <w:lang w:val="en-GB" w:eastAsia="zh-CN"/>
                    <w:rPrChange w:id="667" w:author="Monsuru Adepeju" w:date="2021-02-05T10:06:00Z">
                      <w:rPr>
                        <w:rFonts w:ascii="Minion Pro Capt" w:hAnsi="Minion Pro Capt"/>
                        <w:lang w:val="en-GB" w:eastAsia="zh-CN"/>
                      </w:rPr>
                    </w:rPrChange>
                  </w:rPr>
                  <w:t>In  Proc</w:t>
                </w:r>
                <w:proofErr w:type="gramEnd"/>
                <w:r w:rsidRPr="00146EAD">
                  <w:rPr>
                    <w:rFonts w:ascii="Minion Pro Capt" w:hAnsi="Minion Pro Capt"/>
                    <w:lang w:val="en-GB" w:eastAsia="zh-CN"/>
                    <w:rPrChange w:id="668" w:author="Monsuru Adepeju" w:date="2021-02-05T10:06:00Z">
                      <w:rPr>
                        <w:rFonts w:ascii="Minion Pro Capt" w:hAnsi="Minion Pro Capt"/>
                        <w:lang w:val="en-GB" w:eastAsia="zh-CN"/>
                      </w:rPr>
                    </w:rPrChange>
                  </w:rPr>
                  <w:t>. ESWC-11, 2011.</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69" w:author="Monsuru Adepeju" w:date="2021-02-05T10:06:00Z">
                      <w:rPr>
                        <w:noProof/>
                      </w:rPr>
                    </w:rPrChange>
                  </w:rPr>
                </w:pPr>
                <w:r w:rsidRPr="00146EAD">
                  <w:rPr>
                    <w:noProof/>
                    <w:rPrChange w:id="670" w:author="Monsuru Adepeju" w:date="2021-02-05T10:06:00Z">
                      <w:rPr>
                        <w:noProof/>
                      </w:rPr>
                    </w:rPrChange>
                  </w:rPr>
                  <w:t xml:space="preserve">[29] </w:t>
                </w:r>
              </w:p>
            </w:tc>
            <w:tc>
              <w:tcPr>
                <w:tcW w:w="0" w:type="auto"/>
                <w:hideMark/>
              </w:tcPr>
              <w:p w:rsidR="00361738" w:rsidRPr="00146EAD" w:rsidRDefault="00361738" w:rsidP="00361738">
                <w:pPr>
                  <w:pStyle w:val="Bibliography"/>
                  <w:rPr>
                    <w:noProof/>
                    <w:rPrChange w:id="671" w:author="Monsuru Adepeju" w:date="2021-02-05T10:06:00Z">
                      <w:rPr>
                        <w:noProof/>
                      </w:rPr>
                    </w:rPrChange>
                  </w:rPr>
                </w:pPr>
                <w:r w:rsidRPr="00146EAD">
                  <w:rPr>
                    <w:rFonts w:ascii="Minion Pro Capt" w:hAnsi="Minion Pro Capt"/>
                    <w:lang w:val="en-GB" w:eastAsia="zh-CN"/>
                    <w:rPrChange w:id="672" w:author="Monsuru Adepeju" w:date="2021-02-05T10:06:00Z">
                      <w:rPr>
                        <w:rFonts w:ascii="Minion Pro Capt" w:hAnsi="Minion Pro Capt"/>
                        <w:lang w:val="en-GB" w:eastAsia="zh-CN"/>
                      </w:rPr>
                    </w:rPrChange>
                  </w:rPr>
                  <w:t>Hu, M. and Liu, B. (2004) Mining and summarizing customer reviews. In Proceedings of the ACM SIGKDD International Conference on Knowledge Discovery &amp; Data Mining (KDD-2004), Seattle, Washington, USA, 2004.</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73" w:author="Monsuru Adepeju" w:date="2021-02-05T10:06:00Z">
                      <w:rPr>
                        <w:noProof/>
                      </w:rPr>
                    </w:rPrChange>
                  </w:rPr>
                </w:pPr>
                <w:r w:rsidRPr="00146EAD">
                  <w:rPr>
                    <w:noProof/>
                    <w:rPrChange w:id="674" w:author="Monsuru Adepeju" w:date="2021-02-05T10:06:00Z">
                      <w:rPr>
                        <w:noProof/>
                      </w:rPr>
                    </w:rPrChange>
                  </w:rPr>
                  <w:t xml:space="preserve">[30] </w:t>
                </w:r>
              </w:p>
            </w:tc>
            <w:tc>
              <w:tcPr>
                <w:tcW w:w="0" w:type="auto"/>
                <w:hideMark/>
              </w:tcPr>
              <w:p w:rsidR="00361738" w:rsidRPr="00146EAD" w:rsidRDefault="00361738" w:rsidP="00361738">
                <w:pPr>
                  <w:pStyle w:val="Bibliography"/>
                  <w:rPr>
                    <w:noProof/>
                    <w:rPrChange w:id="675" w:author="Monsuru Adepeju" w:date="2021-02-05T10:06:00Z">
                      <w:rPr>
                        <w:noProof/>
                      </w:rPr>
                    </w:rPrChange>
                  </w:rPr>
                </w:pPr>
                <w:r w:rsidRPr="00146EAD">
                  <w:rPr>
                    <w:rFonts w:ascii="Minion Pro Capt" w:hAnsi="Minion Pro Capt"/>
                    <w:lang w:val="en-GB" w:eastAsia="zh-CN"/>
                    <w:rPrChange w:id="676" w:author="Monsuru Adepeju" w:date="2021-02-05T10:06:00Z">
                      <w:rPr>
                        <w:rFonts w:ascii="Minion Pro Capt" w:hAnsi="Minion Pro Capt"/>
                        <w:lang w:val="en-GB" w:eastAsia="zh-CN"/>
                      </w:rPr>
                    </w:rPrChange>
                  </w:rPr>
                  <w:t xml:space="preserve">Fisher, R. A. (1935) The Design of Experiments, New York: </w:t>
                </w:r>
                <w:proofErr w:type="spellStart"/>
                <w:r w:rsidRPr="00146EAD">
                  <w:rPr>
                    <w:rFonts w:ascii="Minion Pro Capt" w:hAnsi="Minion Pro Capt"/>
                    <w:lang w:val="en-GB" w:eastAsia="zh-CN"/>
                    <w:rPrChange w:id="677" w:author="Monsuru Adepeju" w:date="2021-02-05T10:06:00Z">
                      <w:rPr>
                        <w:rFonts w:ascii="Minion Pro Capt" w:hAnsi="Minion Pro Capt"/>
                        <w:lang w:val="en-GB" w:eastAsia="zh-CN"/>
                      </w:rPr>
                    </w:rPrChange>
                  </w:rPr>
                  <w:t>Hafner</w:t>
                </w:r>
                <w:proofErr w:type="spellEnd"/>
                <w:r w:rsidRPr="00146EAD">
                  <w:rPr>
                    <w:rFonts w:ascii="Minion Pro Capt" w:hAnsi="Minion Pro Capt"/>
                    <w:lang w:val="en-GB" w:eastAsia="zh-CN"/>
                    <w:rPrChange w:id="678" w:author="Monsuru Adepeju" w:date="2021-02-05T10:06:00Z">
                      <w:rPr>
                        <w:rFonts w:ascii="Minion Pro Capt" w:hAnsi="Minion Pro Capt"/>
                        <w:lang w:val="en-GB" w:eastAsia="zh-CN"/>
                      </w:rPr>
                    </w:rPrChange>
                  </w:rPr>
                  <w:t>, 1935.</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79" w:author="Monsuru Adepeju" w:date="2021-02-05T10:06:00Z">
                      <w:rPr>
                        <w:noProof/>
                      </w:rPr>
                    </w:rPrChange>
                  </w:rPr>
                </w:pPr>
                <w:r w:rsidRPr="00146EAD">
                  <w:rPr>
                    <w:noProof/>
                    <w:rPrChange w:id="680" w:author="Monsuru Adepeju" w:date="2021-02-05T10:06:00Z">
                      <w:rPr>
                        <w:noProof/>
                      </w:rPr>
                    </w:rPrChange>
                  </w:rPr>
                  <w:t xml:space="preserve">[31] </w:t>
                </w:r>
              </w:p>
            </w:tc>
            <w:tc>
              <w:tcPr>
                <w:tcW w:w="0" w:type="auto"/>
                <w:hideMark/>
              </w:tcPr>
              <w:p w:rsidR="00361738" w:rsidRPr="00146EAD" w:rsidRDefault="00361738" w:rsidP="00361738">
                <w:pPr>
                  <w:pStyle w:val="Bibliography"/>
                  <w:rPr>
                    <w:noProof/>
                    <w:rPrChange w:id="681" w:author="Monsuru Adepeju" w:date="2021-02-05T10:06:00Z">
                      <w:rPr>
                        <w:noProof/>
                      </w:rPr>
                    </w:rPrChange>
                  </w:rPr>
                </w:pPr>
                <w:r w:rsidRPr="00146EAD">
                  <w:rPr>
                    <w:rFonts w:ascii="Minion Pro Capt" w:hAnsi="Minion Pro Capt"/>
                    <w:lang w:val="en-GB" w:eastAsia="zh-CN"/>
                    <w:rPrChange w:id="682" w:author="Monsuru Adepeju" w:date="2021-02-05T10:06:00Z">
                      <w:rPr>
                        <w:rFonts w:ascii="Minion Pro Capt" w:hAnsi="Minion Pro Capt"/>
                        <w:lang w:val="en-GB" w:eastAsia="zh-CN"/>
                      </w:rPr>
                    </w:rPrChange>
                  </w:rPr>
                  <w:t xml:space="preserve">Good, P. (2006) Resampling Methods, 3rd ed., </w:t>
                </w:r>
                <w:proofErr w:type="spellStart"/>
                <w:r w:rsidRPr="00146EAD">
                  <w:rPr>
                    <w:rFonts w:ascii="Minion Pro Capt" w:hAnsi="Minion Pro Capt"/>
                    <w:lang w:val="en-GB" w:eastAsia="zh-CN"/>
                    <w:rPrChange w:id="683" w:author="Monsuru Adepeju" w:date="2021-02-05T10:06:00Z">
                      <w:rPr>
                        <w:rFonts w:ascii="Minion Pro Capt" w:hAnsi="Minion Pro Capt"/>
                        <w:lang w:val="en-GB" w:eastAsia="zh-CN"/>
                      </w:rPr>
                    </w:rPrChange>
                  </w:rPr>
                  <w:t>Birkhauser</w:t>
                </w:r>
                <w:proofErr w:type="spellEnd"/>
                <w:r w:rsidRPr="00146EAD">
                  <w:rPr>
                    <w:rFonts w:ascii="Minion Pro Capt" w:hAnsi="Minion Pro Capt"/>
                    <w:lang w:val="en-GB" w:eastAsia="zh-CN"/>
                    <w:rPrChange w:id="684" w:author="Monsuru Adepeju" w:date="2021-02-05T10:06:00Z">
                      <w:rPr>
                        <w:rFonts w:ascii="Minion Pro Capt" w:hAnsi="Minion Pro Capt"/>
                        <w:lang w:val="en-GB" w:eastAsia="zh-CN"/>
                      </w:rPr>
                    </w:rPrChange>
                  </w:rPr>
                  <w:t>, 2006.</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85" w:author="Monsuru Adepeju" w:date="2021-02-05T10:06:00Z">
                      <w:rPr>
                        <w:noProof/>
                      </w:rPr>
                    </w:rPrChange>
                  </w:rPr>
                </w:pPr>
                <w:r w:rsidRPr="00146EAD">
                  <w:rPr>
                    <w:noProof/>
                    <w:rPrChange w:id="686" w:author="Monsuru Adepeju" w:date="2021-02-05T10:06:00Z">
                      <w:rPr>
                        <w:noProof/>
                      </w:rPr>
                    </w:rPrChange>
                  </w:rPr>
                  <w:t xml:space="preserve">[32] </w:t>
                </w:r>
              </w:p>
            </w:tc>
            <w:tc>
              <w:tcPr>
                <w:tcW w:w="0" w:type="auto"/>
                <w:hideMark/>
              </w:tcPr>
              <w:p w:rsidR="00361738" w:rsidRPr="00146EAD" w:rsidRDefault="00361738" w:rsidP="00361738">
                <w:pPr>
                  <w:pStyle w:val="Bibliography"/>
                  <w:rPr>
                    <w:noProof/>
                    <w:rPrChange w:id="687" w:author="Monsuru Adepeju" w:date="2021-02-05T10:06:00Z">
                      <w:rPr>
                        <w:noProof/>
                      </w:rPr>
                    </w:rPrChange>
                  </w:rPr>
                </w:pPr>
                <w:r w:rsidRPr="00146EAD">
                  <w:rPr>
                    <w:rFonts w:ascii="Minion Pro Capt" w:hAnsi="Minion Pro Capt"/>
                    <w:lang w:val="en-GB" w:eastAsia="zh-CN"/>
                    <w:rPrChange w:id="688" w:author="Monsuru Adepeju" w:date="2021-02-05T10:06:00Z">
                      <w:rPr>
                        <w:rFonts w:ascii="Minion Pro Capt" w:hAnsi="Minion Pro Capt"/>
                        <w:lang w:val="en-GB" w:eastAsia="zh-CN"/>
                      </w:rPr>
                    </w:rPrChange>
                  </w:rPr>
                  <w:t>Walsh, J. P. (2019) Social media and border security: Twitter use by migration policing agencies. Policing and Society, 30, 1138-1156.</w:t>
                </w:r>
              </w:p>
            </w:tc>
          </w:tr>
          <w:tr w:rsidR="00146EAD" w:rsidRPr="00146EAD" w:rsidTr="009C178A">
            <w:trPr>
              <w:divId w:val="1400632"/>
              <w:tblCellSpacing w:w="15" w:type="dxa"/>
            </w:trPr>
            <w:tc>
              <w:tcPr>
                <w:tcW w:w="202" w:type="pct"/>
                <w:hideMark/>
              </w:tcPr>
              <w:p w:rsidR="00361738" w:rsidRPr="00146EAD" w:rsidRDefault="00361738" w:rsidP="00361738">
                <w:pPr>
                  <w:pStyle w:val="Bibliography"/>
                  <w:rPr>
                    <w:noProof/>
                    <w:rPrChange w:id="689" w:author="Monsuru Adepeju" w:date="2021-02-05T10:06:00Z">
                      <w:rPr>
                        <w:noProof/>
                      </w:rPr>
                    </w:rPrChange>
                  </w:rPr>
                </w:pPr>
                <w:r w:rsidRPr="00146EAD">
                  <w:rPr>
                    <w:noProof/>
                    <w:rPrChange w:id="690" w:author="Monsuru Adepeju" w:date="2021-02-05T10:06:00Z">
                      <w:rPr>
                        <w:noProof/>
                      </w:rPr>
                    </w:rPrChange>
                  </w:rPr>
                  <w:t xml:space="preserve">[33] </w:t>
                </w:r>
              </w:p>
            </w:tc>
            <w:tc>
              <w:tcPr>
                <w:tcW w:w="0" w:type="auto"/>
                <w:hideMark/>
              </w:tcPr>
              <w:p w:rsidR="00361738" w:rsidRPr="00146EAD" w:rsidRDefault="00361738" w:rsidP="00361738">
                <w:pPr>
                  <w:pStyle w:val="Bibliography"/>
                  <w:rPr>
                    <w:rFonts w:ascii="Minion Pro Capt" w:hAnsi="Minion Pro Capt"/>
                    <w:lang w:val="en-GB" w:eastAsia="zh-CN"/>
                    <w:rPrChange w:id="691" w:author="Monsuru Adepeju" w:date="2021-02-05T10:06:00Z">
                      <w:rPr>
                        <w:rFonts w:ascii="Minion Pro Capt" w:hAnsi="Minion Pro Capt"/>
                        <w:lang w:val="en-GB" w:eastAsia="zh-CN"/>
                      </w:rPr>
                    </w:rPrChange>
                  </w:rPr>
                </w:pPr>
                <w:r w:rsidRPr="00146EAD">
                  <w:rPr>
                    <w:rFonts w:ascii="Minion Pro Capt" w:hAnsi="Minion Pro Capt"/>
                    <w:lang w:val="en-GB" w:eastAsia="zh-CN"/>
                    <w:rPrChange w:id="692" w:author="Monsuru Adepeju" w:date="2021-02-05T10:06:00Z">
                      <w:rPr>
                        <w:rFonts w:ascii="Minion Pro Capt" w:hAnsi="Minion Pro Capt"/>
                        <w:lang w:val="en-GB" w:eastAsia="zh-CN"/>
                      </w:rPr>
                    </w:rPrChange>
                  </w:rPr>
                  <w:t xml:space="preserve">Moore, M. H., </w:t>
                </w:r>
                <w:proofErr w:type="spellStart"/>
                <w:r w:rsidRPr="00146EAD">
                  <w:rPr>
                    <w:rFonts w:ascii="Minion Pro Capt" w:hAnsi="Minion Pro Capt"/>
                    <w:lang w:val="en-GB" w:eastAsia="zh-CN"/>
                    <w:rPrChange w:id="693" w:author="Monsuru Adepeju" w:date="2021-02-05T10:06:00Z">
                      <w:rPr>
                        <w:rFonts w:ascii="Minion Pro Capt" w:hAnsi="Minion Pro Capt"/>
                        <w:lang w:val="en-GB" w:eastAsia="zh-CN"/>
                      </w:rPr>
                    </w:rPrChange>
                  </w:rPr>
                  <w:t>Thacher</w:t>
                </w:r>
                <w:proofErr w:type="spellEnd"/>
                <w:r w:rsidRPr="00146EAD">
                  <w:rPr>
                    <w:rFonts w:ascii="Minion Pro Capt" w:hAnsi="Minion Pro Capt"/>
                    <w:lang w:val="en-GB" w:eastAsia="zh-CN"/>
                    <w:rPrChange w:id="694" w:author="Monsuru Adepeju" w:date="2021-02-05T10:06:00Z">
                      <w:rPr>
                        <w:rFonts w:ascii="Minion Pro Capt" w:hAnsi="Minion Pro Capt"/>
                        <w:lang w:val="en-GB" w:eastAsia="zh-CN"/>
                      </w:rPr>
                    </w:rPrChange>
                  </w:rPr>
                  <w:t>, D., Dodge, A. and Moore, T. (2002) Recognizing Value in Policing: the Challenge of Measuring Police Performance. Police Executive Research Forum, 2002.</w:t>
                </w:r>
              </w:p>
            </w:tc>
          </w:tr>
          <w:tr w:rsidR="00361738" w:rsidRPr="00146EAD" w:rsidTr="009C178A">
            <w:trPr>
              <w:divId w:val="1400632"/>
              <w:tblCellSpacing w:w="15" w:type="dxa"/>
            </w:trPr>
            <w:tc>
              <w:tcPr>
                <w:tcW w:w="202" w:type="pct"/>
                <w:hideMark/>
              </w:tcPr>
              <w:p w:rsidR="00361738" w:rsidRPr="00146EAD" w:rsidRDefault="00361738" w:rsidP="00361738">
                <w:pPr>
                  <w:pStyle w:val="Bibliography"/>
                  <w:rPr>
                    <w:noProof/>
                    <w:rPrChange w:id="695" w:author="Monsuru Adepeju" w:date="2021-02-05T10:06:00Z">
                      <w:rPr>
                        <w:noProof/>
                      </w:rPr>
                    </w:rPrChange>
                  </w:rPr>
                </w:pPr>
                <w:r w:rsidRPr="00146EAD">
                  <w:rPr>
                    <w:noProof/>
                    <w:rPrChange w:id="696" w:author="Monsuru Adepeju" w:date="2021-02-05T10:06:00Z">
                      <w:rPr>
                        <w:noProof/>
                      </w:rPr>
                    </w:rPrChange>
                  </w:rPr>
                  <w:t xml:space="preserve">[34] </w:t>
                </w:r>
              </w:p>
            </w:tc>
            <w:tc>
              <w:tcPr>
                <w:tcW w:w="0" w:type="auto"/>
                <w:hideMark/>
              </w:tcPr>
              <w:p w:rsidR="00361738" w:rsidRPr="00146EAD" w:rsidRDefault="00361738" w:rsidP="00361738">
                <w:pPr>
                  <w:pStyle w:val="Bibliography"/>
                  <w:rPr>
                    <w:noProof/>
                    <w:rPrChange w:id="697" w:author="Monsuru Adepeju" w:date="2021-02-05T10:06:00Z">
                      <w:rPr>
                        <w:noProof/>
                      </w:rPr>
                    </w:rPrChange>
                  </w:rPr>
                </w:pPr>
                <w:proofErr w:type="spellStart"/>
                <w:r w:rsidRPr="00146EAD">
                  <w:rPr>
                    <w:rFonts w:ascii="Minion Pro Capt" w:hAnsi="Minion Pro Capt"/>
                    <w:lang w:val="en-GB" w:eastAsia="zh-CN"/>
                    <w:rPrChange w:id="698" w:author="Monsuru Adepeju" w:date="2021-02-05T10:06:00Z">
                      <w:rPr>
                        <w:rFonts w:ascii="Minion Pro Capt" w:hAnsi="Minion Pro Capt"/>
                        <w:lang w:val="en-GB" w:eastAsia="zh-CN"/>
                      </w:rPr>
                    </w:rPrChange>
                  </w:rPr>
                  <w:t>Maslov</w:t>
                </w:r>
                <w:proofErr w:type="spellEnd"/>
                <w:r w:rsidRPr="00146EAD">
                  <w:rPr>
                    <w:rFonts w:ascii="Minion Pro Capt" w:hAnsi="Minion Pro Capt"/>
                    <w:lang w:val="en-GB" w:eastAsia="zh-CN"/>
                    <w:rPrChange w:id="699" w:author="Monsuru Adepeju" w:date="2021-02-05T10:06:00Z">
                      <w:rPr>
                        <w:rFonts w:ascii="Minion Pro Capt" w:hAnsi="Minion Pro Capt"/>
                        <w:lang w:val="en-GB" w:eastAsia="zh-CN"/>
                      </w:rPr>
                    </w:rPrChange>
                  </w:rPr>
                  <w:t>, A. (2016) Measuring the Performance of the Police: The Perspective of the Public. 2016.</w:t>
                </w:r>
              </w:p>
            </w:tc>
          </w:tr>
        </w:tbl>
        <w:p w:rsidR="008E30C0" w:rsidRPr="00146EAD" w:rsidRDefault="008E30C0">
          <w:pPr>
            <w:divId w:val="1400632"/>
            <w:rPr>
              <w:rFonts w:eastAsia="Times New Roman"/>
              <w:noProof/>
              <w:rPrChange w:id="700" w:author="Monsuru Adepeju" w:date="2021-02-05T10:06:00Z">
                <w:rPr>
                  <w:rFonts w:eastAsia="Times New Roman"/>
                  <w:noProof/>
                </w:rPr>
              </w:rPrChange>
            </w:rPr>
          </w:pPr>
        </w:p>
        <w:p w:rsidR="00E95953" w:rsidRPr="00146EAD" w:rsidRDefault="008C308E"/>
      </w:sdtContent>
    </w:sdt>
    <w:p w:rsidR="00E95953" w:rsidRPr="00146EAD" w:rsidRDefault="00E95953" w:rsidP="007004CB">
      <w:pPr>
        <w:pStyle w:val="1"/>
        <w:spacing w:before="240" w:after="120"/>
        <w:ind w:leftChars="0" w:left="0"/>
        <w:rPr>
          <w:color w:val="auto"/>
          <w:rPrChange w:id="701" w:author="Monsuru Adepeju" w:date="2021-02-05T10:06:00Z">
            <w:rPr/>
          </w:rPrChange>
        </w:rPr>
      </w:pPr>
    </w:p>
    <w:p w:rsidR="00046730" w:rsidRPr="00146EAD" w:rsidRDefault="00046730" w:rsidP="009B15FB">
      <w:pPr>
        <w:pStyle w:val="Heading1"/>
        <w:rPr>
          <w:color w:val="auto"/>
          <w:rPrChange w:id="702" w:author="Monsuru Adepeju" w:date="2021-02-05T10:06:00Z">
            <w:rPr/>
          </w:rPrChange>
        </w:rPr>
      </w:pPr>
    </w:p>
    <w:sectPr w:rsidR="00046730" w:rsidRPr="00146EAD"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08E" w:rsidRDefault="008C308E" w:rsidP="00490501">
      <w:r>
        <w:separator/>
      </w:r>
    </w:p>
  </w:endnote>
  <w:endnote w:type="continuationSeparator" w:id="0">
    <w:p w:rsidR="008C308E" w:rsidRDefault="008C308E"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08E" w:rsidRDefault="008C308E" w:rsidP="00490501">
      <w:r>
        <w:separator/>
      </w:r>
    </w:p>
  </w:footnote>
  <w:footnote w:type="continuationSeparator" w:id="0">
    <w:p w:rsidR="008C308E" w:rsidRDefault="008C308E" w:rsidP="00490501">
      <w:r>
        <w:continuationSeparator/>
      </w:r>
    </w:p>
  </w:footnote>
  <w:footnote w:id="1">
    <w:p w:rsidR="00F10B81" w:rsidRPr="00155E5A" w:rsidRDefault="00F10B81"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suru Adepeju">
    <w15:presenceInfo w15:providerId="None" w15:userId="Monsuru Adepej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275C2"/>
    <w:rsid w:val="00043B44"/>
    <w:rsid w:val="00046730"/>
    <w:rsid w:val="0005158A"/>
    <w:rsid w:val="000639B5"/>
    <w:rsid w:val="00065140"/>
    <w:rsid w:val="00067E64"/>
    <w:rsid w:val="000719DC"/>
    <w:rsid w:val="000A5EE4"/>
    <w:rsid w:val="000E34C5"/>
    <w:rsid w:val="000E5C35"/>
    <w:rsid w:val="00120355"/>
    <w:rsid w:val="00131FD2"/>
    <w:rsid w:val="00135295"/>
    <w:rsid w:val="00137BF2"/>
    <w:rsid w:val="00146EAD"/>
    <w:rsid w:val="001609AA"/>
    <w:rsid w:val="001932F7"/>
    <w:rsid w:val="001D2CAF"/>
    <w:rsid w:val="001E5D1C"/>
    <w:rsid w:val="0020442E"/>
    <w:rsid w:val="00211A1D"/>
    <w:rsid w:val="00214596"/>
    <w:rsid w:val="00214C3D"/>
    <w:rsid w:val="002305D9"/>
    <w:rsid w:val="0023695D"/>
    <w:rsid w:val="00243197"/>
    <w:rsid w:val="00253F4B"/>
    <w:rsid w:val="002A27AF"/>
    <w:rsid w:val="002A3225"/>
    <w:rsid w:val="002B109A"/>
    <w:rsid w:val="002C772D"/>
    <w:rsid w:val="002D3BB7"/>
    <w:rsid w:val="002D4AE9"/>
    <w:rsid w:val="002F10DE"/>
    <w:rsid w:val="002F196A"/>
    <w:rsid w:val="00305A89"/>
    <w:rsid w:val="00305E84"/>
    <w:rsid w:val="00306F72"/>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45E34"/>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027F7"/>
    <w:rsid w:val="00635D7B"/>
    <w:rsid w:val="00655C24"/>
    <w:rsid w:val="00684CA8"/>
    <w:rsid w:val="006C0274"/>
    <w:rsid w:val="006C4810"/>
    <w:rsid w:val="006D41D3"/>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10063"/>
    <w:rsid w:val="00826F1E"/>
    <w:rsid w:val="00843626"/>
    <w:rsid w:val="0084451B"/>
    <w:rsid w:val="008446E8"/>
    <w:rsid w:val="00845502"/>
    <w:rsid w:val="008712AF"/>
    <w:rsid w:val="008A2899"/>
    <w:rsid w:val="008A5070"/>
    <w:rsid w:val="008C308E"/>
    <w:rsid w:val="008D468C"/>
    <w:rsid w:val="008D6EF5"/>
    <w:rsid w:val="008E30C0"/>
    <w:rsid w:val="00920618"/>
    <w:rsid w:val="0095328F"/>
    <w:rsid w:val="00957FD6"/>
    <w:rsid w:val="00961C41"/>
    <w:rsid w:val="00995C19"/>
    <w:rsid w:val="009969CB"/>
    <w:rsid w:val="009B15FB"/>
    <w:rsid w:val="009B30C0"/>
    <w:rsid w:val="009C178A"/>
    <w:rsid w:val="009D6B88"/>
    <w:rsid w:val="009E775E"/>
    <w:rsid w:val="009F1A18"/>
    <w:rsid w:val="00A22CE5"/>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C90CE4"/>
    <w:rsid w:val="00C92D44"/>
    <w:rsid w:val="00CA3EE1"/>
    <w:rsid w:val="00D04F07"/>
    <w:rsid w:val="00D211A6"/>
    <w:rsid w:val="00D5226C"/>
    <w:rsid w:val="00D56461"/>
    <w:rsid w:val="00D63918"/>
    <w:rsid w:val="00D74B84"/>
    <w:rsid w:val="00D817AB"/>
    <w:rsid w:val="00D85B8C"/>
    <w:rsid w:val="00D97C12"/>
    <w:rsid w:val="00DB1C0E"/>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01607"/>
    <w:rsid w:val="00F10B81"/>
    <w:rsid w:val="00F33C47"/>
    <w:rsid w:val="00F3486B"/>
    <w:rsid w:val="00F50F26"/>
    <w:rsid w:val="00FB498C"/>
    <w:rsid w:val="00FC6582"/>
    <w:rsid w:val="00FD7102"/>
    <w:rsid w:val="00FE0563"/>
    <w:rsid w:val="00FE5A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61425"/>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0959279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1935254">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4903404">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003718">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136696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47552681">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459215">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7</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8</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12</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13</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14</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15</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5</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16</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11</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6</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34</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35</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33</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9</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32</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31</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10</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
    <b:Tag>Mal19</b:Tag>
    <b:SourceType>DocumentFromInternetSite</b:SourceType>
    <b:Guid>{325FDE5A-5199-477C-9FBC-2F8D21734FC7}</b:Guid>
    <b:Title>Hislop, V. (2014). The sunrise. Available at http://www.amazon.co.uk/kindlestore (Downloaded: 17 June 2015).</b:Title>
    <b:Year>2019</b:Year>
    <b:Author>
      <b:Author>
        <b:NameList>
          <b:Person>
            <b:Last>Malshe</b:Last>
            <b:First>A</b:First>
          </b:Person>
        </b:NameList>
      </b:Author>
    </b:Author>
    <b:Month>06</b:Month>
    <b:Day>25</b:Day>
    <b:YearAccessed>2021</b:YearAccessed>
    <b:MonthAccessed>12</b:MonthAccessed>
    <b:DayAccessed>15</b:DayAccessed>
    <b:URL>https://ashgreat.github.io/analyticsAppBook/index.html</b:URL>
    <b:RefOrder>30</b:RefOrder>
  </b:Source>
  <b:Source>
    <b:Tag>Lan16</b:Tag>
    <b:SourceType>JournalArticle</b:SourceType>
    <b:Guid>{B4915982-ED04-4943-884E-C9027FCAF94B}</b:Guid>
    <b:Title>The geography of Twitter topics in London</b:Title>
    <b:Year>2016</b:Year>
    <b:Author>
      <b:Author>
        <b:NameList>
          <b:Person>
            <b:Last>Lansley</b:Last>
            <b:First>Guy</b:First>
          </b:Person>
          <b:Person>
            <b:Last>Longley</b:Last>
            <b:First>Paul</b:First>
          </b:Person>
        </b:NameList>
      </b:Author>
    </b:Author>
    <b:JournalName>Computers, Environment and Urban Systems</b:JournalName>
    <b:Pages>85-96</b:Pages>
    <b:Volume>58</b:Volume>
    <b:RefOrder>36</b:RefOrder>
  </b:Source>
  <b:Source>
    <b:Tag>Kuc18</b:Tag>
    <b:SourceType>JournalArticle</b:SourceType>
    <b:Guid>{F66E8261-974E-4E44-AB01-74F4B78C5FE2}</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17</b:RefOrder>
  </b:Source>
</b:Sources>
</file>

<file path=customXml/itemProps1.xml><?xml version="1.0" encoding="utf-8"?>
<ds:datastoreItem xmlns:ds="http://schemas.openxmlformats.org/officeDocument/2006/customXml" ds:itemID="{8D409760-569E-4D50-8AC3-9B9552083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17</Pages>
  <Words>7176</Words>
  <Characters>40906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47987</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16</cp:revision>
  <cp:lastPrinted>2021-01-25T09:37:00Z</cp:lastPrinted>
  <dcterms:created xsi:type="dcterms:W3CDTF">2021-02-05T02:17:00Z</dcterms:created>
  <dcterms:modified xsi:type="dcterms:W3CDTF">2021-02-05T12:30:00Z</dcterms:modified>
</cp:coreProperties>
</file>